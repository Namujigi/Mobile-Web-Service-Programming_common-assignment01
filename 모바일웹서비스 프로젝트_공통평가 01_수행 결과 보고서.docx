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47BBFF32"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FE1602">
        <w:rPr>
          <w:rFonts w:hint="eastAsia"/>
          <w:b/>
          <w:sz w:val="28"/>
          <w:szCs w:val="28"/>
        </w:rPr>
        <w:t>2020105587</w:t>
      </w:r>
    </w:p>
    <w:p w14:paraId="62CF159D" w14:textId="7D675235"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FE1602">
        <w:rPr>
          <w:rFonts w:hint="eastAsia"/>
          <w:b/>
          <w:sz w:val="28"/>
          <w:szCs w:val="28"/>
        </w:rPr>
        <w:t>김남호</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w:t>
      </w:r>
      <w:proofErr w:type="gramStart"/>
      <w:r w:rsidRPr="00AC214F">
        <w:rPr>
          <w:rFonts w:hint="eastAsia"/>
          <w:sz w:val="18"/>
          <w:szCs w:val="18"/>
        </w:rPr>
        <w:t>○:적합</w:t>
      </w:r>
      <w:proofErr w:type="gramEnd"/>
      <w:r w:rsidRPr="00AC214F">
        <w:rPr>
          <w:rFonts w:hint="eastAsia"/>
          <w:sz w:val="18"/>
          <w:szCs w:val="18"/>
        </w:rPr>
        <w:t xml:space="preserve">, </w:t>
      </w:r>
      <w:proofErr w:type="gramStart"/>
      <w:r w:rsidRPr="00AC214F">
        <w:rPr>
          <w:rFonts w:hint="eastAsia"/>
          <w:sz w:val="18"/>
          <w:szCs w:val="18"/>
        </w:rPr>
        <w:t>×:부적합</w:t>
      </w:r>
      <w:proofErr w:type="gramEnd"/>
      <w:r w:rsidRPr="00AC214F">
        <w:rPr>
          <w:rFonts w:hint="eastAsia"/>
          <w:sz w:val="18"/>
          <w:szCs w:val="18"/>
        </w:rPr>
        <w:t xml:space="preserve">, </w:t>
      </w:r>
      <w:proofErr w:type="gramStart"/>
      <w:r w:rsidRPr="00AC214F">
        <w:rPr>
          <w:rFonts w:hint="eastAsia"/>
          <w:sz w:val="18"/>
          <w:szCs w:val="18"/>
        </w:rPr>
        <w:t>△:점검</w:t>
      </w:r>
      <w:r w:rsidRPr="00AC214F">
        <w:rPr>
          <w:sz w:val="18"/>
          <w:szCs w:val="18"/>
        </w:rPr>
        <w:t>제외</w:t>
      </w:r>
      <w:proofErr w:type="gramEnd"/>
      <w:r w:rsidRPr="00AC214F">
        <w:rPr>
          <w:rFonts w:hint="eastAsia"/>
          <w:sz w:val="18"/>
          <w:szCs w:val="18"/>
        </w:rPr>
        <w:t>, N/</w:t>
      </w:r>
      <w:proofErr w:type="gramStart"/>
      <w:r w:rsidRPr="00AC214F">
        <w:rPr>
          <w:rFonts w:hint="eastAsia"/>
          <w:sz w:val="18"/>
          <w:szCs w:val="18"/>
        </w:rPr>
        <w:t>A:</w:t>
      </w:r>
      <w:proofErr w:type="spellStart"/>
      <w:r w:rsidRPr="00AC214F">
        <w:rPr>
          <w:rFonts w:hint="eastAsia"/>
          <w:sz w:val="18"/>
          <w:szCs w:val="18"/>
        </w:rPr>
        <w:t>해당없음</w:t>
      </w:r>
      <w:proofErr w:type="spellEnd"/>
      <w:proofErr w:type="gramEnd"/>
    </w:p>
    <w:p w14:paraId="6EDD5158" w14:textId="32857DE0" w:rsidR="00AE1E97" w:rsidRPr="00AC214F" w:rsidRDefault="00AE1E97" w:rsidP="00AC214F">
      <w:pPr>
        <w:jc w:val="right"/>
        <w:rPr>
          <w:sz w:val="18"/>
          <w:szCs w:val="18"/>
        </w:rPr>
      </w:pPr>
      <w:r>
        <w:rPr>
          <w:rFonts w:hint="eastAsia"/>
          <w:sz w:val="18"/>
          <w:szCs w:val="18"/>
        </w:rPr>
        <w:t xml:space="preserve">첨부 그림은 모두 문서에 포함하는 형식으로 </w:t>
      </w:r>
      <w:proofErr w:type="gramStart"/>
      <w:r>
        <w:rPr>
          <w:rFonts w:hint="eastAsia"/>
          <w:sz w:val="18"/>
          <w:szCs w:val="18"/>
        </w:rPr>
        <w:t>저장 할</w:t>
      </w:r>
      <w:proofErr w:type="gramEnd"/>
      <w:r>
        <w:rPr>
          <w:rFonts w:hint="eastAsia"/>
          <w:sz w:val="18"/>
          <w:szCs w:val="18"/>
        </w:rPr>
        <w:t xml:space="preserve">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proofErr w:type="gramStart"/>
            <w:r w:rsidRPr="00980059">
              <w:rPr>
                <w:sz w:val="12"/>
                <w:szCs w:val="12"/>
              </w:rPr>
              <w:t>PhotoBlogServer</w:t>
            </w:r>
            <w:proofErr w:type="spellEnd"/>
            <w:r w:rsidRPr="00980059">
              <w:rPr>
                <w:sz w:val="12"/>
                <w:szCs w:val="12"/>
              </w:rPr>
              <w:t>[</w:t>
            </w:r>
            <w:proofErr w:type="gram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proofErr w:type="gramStart"/>
            <w:r w:rsidRPr="00980059">
              <w:rPr>
                <w:sz w:val="12"/>
                <w:szCs w:val="12"/>
              </w:rPr>
              <w:t>PhotoViewer</w:t>
            </w:r>
            <w:proofErr w:type="spellEnd"/>
            <w:r w:rsidRPr="00980059">
              <w:rPr>
                <w:sz w:val="12"/>
                <w:szCs w:val="12"/>
              </w:rPr>
              <w:t>[</w:t>
            </w:r>
            <w:proofErr w:type="gram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tc>
        <w:tc>
          <w:tcPr>
            <w:tcW w:w="484" w:type="dxa"/>
            <w:vAlign w:val="center"/>
          </w:tcPr>
          <w:p w14:paraId="663B0568" w14:textId="408EA031" w:rsidR="00AE1E97" w:rsidRPr="000142B9" w:rsidRDefault="000A2FA3" w:rsidP="00C14264">
            <w:pPr>
              <w:jc w:val="center"/>
              <w:rPr>
                <w:sz w:val="12"/>
                <w:szCs w:val="12"/>
              </w:rPr>
            </w:pPr>
            <w:r w:rsidRPr="00AC214F">
              <w:rPr>
                <w:rFonts w:hint="eastAsia"/>
                <w:sz w:val="18"/>
                <w:szCs w:val="18"/>
              </w:rPr>
              <w:t>○</w:t>
            </w:r>
          </w:p>
        </w:tc>
        <w:tc>
          <w:tcPr>
            <w:tcW w:w="426" w:type="dxa"/>
            <w:vAlign w:val="center"/>
          </w:tcPr>
          <w:p w14:paraId="014B5741" w14:textId="77777777" w:rsidR="00AE1E97" w:rsidRPr="000142B9" w:rsidRDefault="00AE1E97" w:rsidP="00C14264">
            <w:pPr>
              <w:jc w:val="center"/>
              <w:rPr>
                <w:sz w:val="12"/>
                <w:szCs w:val="12"/>
              </w:rPr>
            </w:pPr>
          </w:p>
        </w:tc>
        <w:tc>
          <w:tcPr>
            <w:tcW w:w="2173" w:type="dxa"/>
            <w:vAlign w:val="center"/>
          </w:tcPr>
          <w:p w14:paraId="425EFE61" w14:textId="6C1FBB35" w:rsidR="00AE1E97" w:rsidRPr="000142B9" w:rsidRDefault="004E2C52" w:rsidP="00C14264">
            <w:pPr>
              <w:jc w:val="center"/>
              <w:rPr>
                <w:rFonts w:cs="Times New Roman"/>
                <w:color w:val="auto"/>
                <w:kern w:val="2"/>
                <w:sz w:val="12"/>
                <w:szCs w:val="12"/>
              </w:rPr>
            </w:pPr>
            <w:ins w:id="0" w:author="김남호" w:date="2025-11-03T02:19:00Z">
              <w:r w:rsidRPr="004E2C52">
                <w:rPr>
                  <w:rFonts w:cs="Times New Roman"/>
                  <w:noProof/>
                  <w:color w:val="auto"/>
                  <w:kern w:val="2"/>
                  <w:sz w:val="12"/>
                  <w:szCs w:val="12"/>
                </w:rPr>
                <w:pict w14:anchorId="537CA2FB">
                  <v:shape id="_x0000_i1044" type="#_x0000_t75" style="width:105.65pt;height:78pt;visibility:visible;mso-wrap-style:square">
                    <v:imagedata r:id="rId8" o:title=""/>
                  </v:shape>
                </w:pict>
              </w:r>
            </w:ins>
          </w:p>
        </w:tc>
      </w:tr>
      <w:tr w:rsidR="00980059" w:rsidRPr="00AC214F" w14:paraId="3342E960" w14:textId="77777777" w:rsidTr="00980059">
        <w:trPr>
          <w:trHeight w:val="655"/>
        </w:trPr>
        <w:tc>
          <w:tcPr>
            <w:tcW w:w="595" w:type="dxa"/>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w:t>
            </w:r>
            <w:proofErr w:type="gramStart"/>
            <w:r w:rsidRPr="004E113E">
              <w:rPr>
                <w:sz w:val="12"/>
                <w:szCs w:val="12"/>
              </w:rPr>
              <w:t>제출 한다</w:t>
            </w:r>
            <w:proofErr w:type="gramEnd"/>
            <w:r w:rsidRPr="004E113E">
              <w:rPr>
                <w:sz w:val="12"/>
                <w:szCs w:val="12"/>
              </w:rPr>
              <w:t>.</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w:t>
            </w:r>
            <w:r>
              <w:rPr>
                <w:rFonts w:cs="Times New Roman"/>
                <w:color w:val="auto"/>
                <w:kern w:val="2"/>
                <w:sz w:val="12"/>
                <w:szCs w:val="12"/>
              </w:rPr>
              <w:t>URL</w:t>
            </w:r>
          </w:p>
        </w:tc>
        <w:tc>
          <w:tcPr>
            <w:tcW w:w="484" w:type="dxa"/>
            <w:vAlign w:val="center"/>
          </w:tcPr>
          <w:p w14:paraId="7464E8D3" w14:textId="332879DE" w:rsidR="00980059" w:rsidRPr="000142B9" w:rsidRDefault="00BD51EA" w:rsidP="00C14264">
            <w:pPr>
              <w:jc w:val="center"/>
              <w:rPr>
                <w:sz w:val="12"/>
                <w:szCs w:val="12"/>
              </w:rPr>
            </w:pPr>
            <w:r w:rsidRPr="00AC214F">
              <w:rPr>
                <w:rFonts w:hint="eastAsia"/>
                <w:sz w:val="18"/>
                <w:szCs w:val="18"/>
              </w:rPr>
              <w:t>○</w:t>
            </w:r>
          </w:p>
        </w:tc>
        <w:tc>
          <w:tcPr>
            <w:tcW w:w="426" w:type="dxa"/>
            <w:vAlign w:val="center"/>
          </w:tcPr>
          <w:p w14:paraId="5E44D95E" w14:textId="77777777" w:rsidR="00980059" w:rsidRPr="000142B9" w:rsidRDefault="00980059" w:rsidP="00C14264">
            <w:pPr>
              <w:jc w:val="center"/>
              <w:rPr>
                <w:sz w:val="12"/>
                <w:szCs w:val="12"/>
              </w:rPr>
            </w:pPr>
          </w:p>
        </w:tc>
        <w:tc>
          <w:tcPr>
            <w:tcW w:w="2173" w:type="dxa"/>
            <w:vAlign w:val="center"/>
          </w:tcPr>
          <w:p w14:paraId="1253C896" w14:textId="447C2EAC" w:rsidR="00980059" w:rsidRPr="000142B9" w:rsidRDefault="000A2FA3" w:rsidP="00C14264">
            <w:pPr>
              <w:jc w:val="center"/>
              <w:rPr>
                <w:rFonts w:cs="Times New Roman"/>
                <w:color w:val="auto"/>
                <w:kern w:val="2"/>
                <w:sz w:val="12"/>
                <w:szCs w:val="12"/>
              </w:rPr>
            </w:pPr>
            <w:r w:rsidRPr="000A2FA3">
              <w:rPr>
                <w:rFonts w:cs="Times New Roman"/>
                <w:color w:val="auto"/>
                <w:kern w:val="2"/>
                <w:sz w:val="12"/>
                <w:szCs w:val="12"/>
              </w:rPr>
              <w:t>https://github.com/Namujigi/Mobile-Web-Service-Programming_common-assignment</w:t>
            </w:r>
          </w:p>
        </w:tc>
      </w:tr>
      <w:tr w:rsidR="00980059" w:rsidRPr="00AC214F" w14:paraId="20570B2B" w14:textId="77777777" w:rsidTr="00980059">
        <w:trPr>
          <w:trHeight w:val="655"/>
        </w:trPr>
        <w:tc>
          <w:tcPr>
            <w:tcW w:w="595" w:type="dxa"/>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1.</w:t>
            </w:r>
            <w:r>
              <w:rPr>
                <w:rFonts w:cs="Times New Roman"/>
                <w:color w:val="auto"/>
                <w:kern w:val="2"/>
                <w:sz w:val="12"/>
                <w:szCs w:val="12"/>
              </w:rPr>
              <w:t xml:space="preserve"> </w:t>
            </w:r>
            <w:r>
              <w:rPr>
                <w:rFonts w:cs="Times New Roman" w:hint="eastAsia"/>
                <w:color w:val="auto"/>
                <w:kern w:val="2"/>
                <w:sz w:val="12"/>
                <w:szCs w:val="12"/>
              </w:rPr>
              <w:t>작성 완료 웹페이지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vAlign w:val="center"/>
          </w:tcPr>
          <w:p w14:paraId="2D47AC50" w14:textId="5987095C" w:rsidR="00980059" w:rsidRPr="000142B9" w:rsidRDefault="00570C2B" w:rsidP="00C14264">
            <w:pPr>
              <w:jc w:val="center"/>
              <w:rPr>
                <w:sz w:val="12"/>
                <w:szCs w:val="12"/>
              </w:rPr>
            </w:pPr>
            <w:r w:rsidRPr="00AC214F">
              <w:rPr>
                <w:rFonts w:hint="eastAsia"/>
                <w:sz w:val="18"/>
                <w:szCs w:val="18"/>
              </w:rPr>
              <w:t>○</w:t>
            </w:r>
          </w:p>
        </w:tc>
        <w:tc>
          <w:tcPr>
            <w:tcW w:w="426" w:type="dxa"/>
            <w:vAlign w:val="center"/>
          </w:tcPr>
          <w:p w14:paraId="31AA5454" w14:textId="77777777" w:rsidR="00980059" w:rsidRPr="000142B9" w:rsidRDefault="00980059" w:rsidP="00C14264">
            <w:pPr>
              <w:jc w:val="center"/>
              <w:rPr>
                <w:sz w:val="12"/>
                <w:szCs w:val="12"/>
              </w:rPr>
            </w:pPr>
          </w:p>
        </w:tc>
        <w:tc>
          <w:tcPr>
            <w:tcW w:w="2173" w:type="dxa"/>
            <w:vAlign w:val="center"/>
          </w:tcPr>
          <w:p w14:paraId="6E71D721" w14:textId="4282E743" w:rsidR="004E113E" w:rsidRPr="004E113E" w:rsidRDefault="004E2C52" w:rsidP="004E113E">
            <w:pPr>
              <w:rPr>
                <w:rFonts w:cs="Times New Roman"/>
                <w:color w:val="auto"/>
                <w:kern w:val="2"/>
                <w:sz w:val="12"/>
                <w:szCs w:val="12"/>
              </w:rPr>
            </w:pPr>
            <w:r>
              <w:rPr>
                <w:rFonts w:cs="Times New Roman"/>
                <w:noProof/>
                <w:color w:val="auto"/>
                <w:kern w:val="2"/>
                <w:sz w:val="12"/>
                <w:szCs w:val="12"/>
              </w:rPr>
              <w:pict w14:anchorId="4704B60E">
                <v:shape id="_x0000_i1026" type="#_x0000_t75" style="width:106.65pt;height:57pt;visibility:visible;mso-wrap-style:square">
                  <v:imagedata r:id="rId9" o:title=""/>
                </v:shape>
              </w:pict>
            </w:r>
            <w:r>
              <w:rPr>
                <w:rFonts w:cs="Times New Roman"/>
                <w:noProof/>
                <w:color w:val="auto"/>
                <w:kern w:val="2"/>
                <w:sz w:val="12"/>
                <w:szCs w:val="12"/>
              </w:rPr>
              <w:pict w14:anchorId="633E0948">
                <v:shape id="그림 1" o:spid="_x0000_i1027" type="#_x0000_t75" style="width:106.65pt;height:39.65pt;visibility:visible;mso-wrap-style:square">
                  <v:imagedata r:id="rId10" o:title=""/>
                </v:shape>
              </w:pict>
            </w:r>
          </w:p>
        </w:tc>
      </w:tr>
      <w:tr w:rsidR="00806F2F" w:rsidRPr="00AC214F" w14:paraId="275757BA" w14:textId="77777777" w:rsidTr="00EB3497">
        <w:trPr>
          <w:trHeight w:val="285"/>
        </w:trPr>
        <w:tc>
          <w:tcPr>
            <w:tcW w:w="595" w:type="dxa"/>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터미널 화면 캡처</w:t>
            </w:r>
          </w:p>
        </w:tc>
        <w:tc>
          <w:tcPr>
            <w:tcW w:w="484" w:type="dxa"/>
            <w:vAlign w:val="center"/>
          </w:tcPr>
          <w:p w14:paraId="46C8D5CC" w14:textId="29B14247" w:rsidR="00806F2F" w:rsidRPr="000142B9" w:rsidRDefault="00D42CD5" w:rsidP="00C14264">
            <w:pPr>
              <w:jc w:val="center"/>
              <w:rPr>
                <w:sz w:val="12"/>
                <w:szCs w:val="12"/>
              </w:rPr>
            </w:pPr>
            <w:r w:rsidRPr="00AC214F">
              <w:rPr>
                <w:rFonts w:hint="eastAsia"/>
                <w:sz w:val="18"/>
                <w:szCs w:val="18"/>
              </w:rPr>
              <w:t>○</w:t>
            </w:r>
          </w:p>
        </w:tc>
        <w:tc>
          <w:tcPr>
            <w:tcW w:w="426" w:type="dxa"/>
            <w:vAlign w:val="center"/>
          </w:tcPr>
          <w:p w14:paraId="21BEC143" w14:textId="77777777" w:rsidR="00806F2F" w:rsidRPr="000142B9" w:rsidRDefault="00806F2F" w:rsidP="00C14264">
            <w:pPr>
              <w:jc w:val="center"/>
              <w:rPr>
                <w:sz w:val="12"/>
                <w:szCs w:val="12"/>
              </w:rPr>
            </w:pPr>
          </w:p>
        </w:tc>
        <w:tc>
          <w:tcPr>
            <w:tcW w:w="2173" w:type="dxa"/>
            <w:vAlign w:val="center"/>
          </w:tcPr>
          <w:p w14:paraId="2E08EC20" w14:textId="2EDDEA5C" w:rsidR="00806F2F" w:rsidRDefault="004E2C52" w:rsidP="004E113E">
            <w:pPr>
              <w:rPr>
                <w:rFonts w:cs="Times New Roman"/>
                <w:color w:val="auto"/>
                <w:kern w:val="2"/>
                <w:sz w:val="12"/>
                <w:szCs w:val="12"/>
              </w:rPr>
            </w:pPr>
            <w:r>
              <w:rPr>
                <w:rFonts w:cs="Times New Roman"/>
                <w:noProof/>
                <w:color w:val="auto"/>
                <w:kern w:val="2"/>
                <w:sz w:val="12"/>
                <w:szCs w:val="12"/>
              </w:rPr>
              <w:pict w14:anchorId="6B978016">
                <v:shape id="_x0000_i1028" type="#_x0000_t75" style="width:106pt;height:54.65pt;visibility:visible;mso-wrap-style:square">
                  <v:imagedata r:id="rId11" o:title=""/>
                </v:shape>
              </w:pict>
            </w:r>
          </w:p>
        </w:tc>
      </w:tr>
      <w:tr w:rsidR="00806F2F" w:rsidRPr="00AC214F" w14:paraId="4072217F" w14:textId="77777777" w:rsidTr="00EB3497">
        <w:trPr>
          <w:trHeight w:val="210"/>
        </w:trPr>
        <w:tc>
          <w:tcPr>
            <w:tcW w:w="595" w:type="dxa"/>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proofErr w:type="gramStart"/>
            <w:r>
              <w:rPr>
                <w:rFonts w:hint="eastAsia"/>
                <w:sz w:val="12"/>
                <w:szCs w:val="12"/>
              </w:rPr>
              <w:t>제출 :</w:t>
            </w:r>
            <w:proofErr w:type="gramEnd"/>
            <w:r>
              <w:rPr>
                <w:rFonts w:hint="eastAsia"/>
                <w:sz w:val="12"/>
                <w:szCs w:val="12"/>
              </w:rPr>
              <w:t xml:space="preserve"> </w:t>
            </w:r>
            <w:hyperlink r:id="rId12"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vAlign w:val="center"/>
          </w:tcPr>
          <w:p w14:paraId="0939E50E" w14:textId="76EB2281" w:rsidR="00806F2F" w:rsidRPr="000142B9" w:rsidRDefault="00D42CD5" w:rsidP="00C14264">
            <w:pPr>
              <w:jc w:val="center"/>
              <w:rPr>
                <w:sz w:val="12"/>
                <w:szCs w:val="12"/>
              </w:rPr>
            </w:pPr>
            <w:r w:rsidRPr="00AC214F">
              <w:rPr>
                <w:rFonts w:hint="eastAsia"/>
                <w:sz w:val="18"/>
                <w:szCs w:val="18"/>
              </w:rPr>
              <w:t>○</w:t>
            </w:r>
          </w:p>
        </w:tc>
        <w:tc>
          <w:tcPr>
            <w:tcW w:w="426" w:type="dxa"/>
            <w:vAlign w:val="center"/>
          </w:tcPr>
          <w:p w14:paraId="0D14F912" w14:textId="77777777" w:rsidR="00806F2F" w:rsidRPr="000142B9" w:rsidRDefault="00806F2F" w:rsidP="00C14264">
            <w:pPr>
              <w:jc w:val="center"/>
              <w:rPr>
                <w:sz w:val="12"/>
                <w:szCs w:val="12"/>
              </w:rPr>
            </w:pPr>
          </w:p>
        </w:tc>
        <w:tc>
          <w:tcPr>
            <w:tcW w:w="2173" w:type="dxa"/>
            <w:vAlign w:val="center"/>
          </w:tcPr>
          <w:p w14:paraId="78A3D6BE" w14:textId="18CA14F2" w:rsidR="00806F2F" w:rsidRDefault="004E2C52" w:rsidP="004E113E">
            <w:pPr>
              <w:rPr>
                <w:rFonts w:cs="Times New Roman"/>
                <w:color w:val="auto"/>
                <w:kern w:val="2"/>
                <w:sz w:val="12"/>
                <w:szCs w:val="12"/>
              </w:rPr>
            </w:pPr>
            <w:r>
              <w:rPr>
                <w:rFonts w:cs="Times New Roman"/>
                <w:noProof/>
                <w:color w:val="auto"/>
                <w:kern w:val="2"/>
                <w:sz w:val="12"/>
                <w:szCs w:val="12"/>
              </w:rPr>
              <w:pict w14:anchorId="617C9E94">
                <v:shape id="_x0000_i1029" type="#_x0000_t75" style="width:105.65pt;height:40.65pt;visibility:visible;mso-wrap-style:square">
                  <v:imagedata r:id="rId13" o:title=""/>
                </v:shape>
              </w:pict>
            </w:r>
          </w:p>
        </w:tc>
      </w:tr>
      <w:tr w:rsidR="00806F2F" w:rsidRPr="00AC214F" w14:paraId="7BD42C16" w14:textId="77777777" w:rsidTr="00705C37">
        <w:trPr>
          <w:trHeight w:val="443"/>
        </w:trPr>
        <w:tc>
          <w:tcPr>
            <w:tcW w:w="595" w:type="dxa"/>
            <w:vAlign w:val="center"/>
          </w:tcPr>
          <w:p w14:paraId="5EC51B49" w14:textId="20FF8F95" w:rsidR="00806F2F" w:rsidRDefault="00806F2F" w:rsidP="00AE1E97">
            <w:pPr>
              <w:jc w:val="center"/>
              <w:rPr>
                <w:sz w:val="12"/>
                <w:szCs w:val="12"/>
              </w:rPr>
            </w:pPr>
            <w:r>
              <w:rPr>
                <w:rFonts w:hint="eastAsia"/>
                <w:sz w:val="12"/>
                <w:szCs w:val="12"/>
              </w:rPr>
              <w:t>6</w:t>
            </w:r>
          </w:p>
        </w:tc>
        <w:tc>
          <w:tcPr>
            <w:tcW w:w="603" w:type="dxa"/>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수신 파일 </w:t>
            </w:r>
            <w:r>
              <w:rPr>
                <w:rFonts w:cs="Times New Roman"/>
                <w:color w:val="auto"/>
                <w:kern w:val="2"/>
                <w:sz w:val="12"/>
                <w:szCs w:val="12"/>
              </w:rPr>
              <w:t>VSCODE</w:t>
            </w:r>
            <w:r>
              <w:rPr>
                <w:rFonts w:cs="Times New Roman" w:hint="eastAsia"/>
                <w:color w:val="auto"/>
                <w:kern w:val="2"/>
                <w:sz w:val="12"/>
                <w:szCs w:val="12"/>
              </w:rPr>
              <w:t xml:space="preserve"> </w:t>
            </w:r>
            <w:proofErr w:type="spellStart"/>
            <w:r>
              <w:rPr>
                <w:rFonts w:cs="Times New Roman" w:hint="eastAsia"/>
                <w:color w:val="auto"/>
                <w:kern w:val="2"/>
                <w:sz w:val="12"/>
                <w:szCs w:val="12"/>
              </w:rPr>
              <w:t>편집화면캡처</w:t>
            </w:r>
            <w:proofErr w:type="spellEnd"/>
          </w:p>
        </w:tc>
        <w:tc>
          <w:tcPr>
            <w:tcW w:w="484" w:type="dxa"/>
            <w:vAlign w:val="center"/>
          </w:tcPr>
          <w:p w14:paraId="18210159" w14:textId="2C34DE0E" w:rsidR="00806F2F" w:rsidRPr="000142B9" w:rsidRDefault="006774DB" w:rsidP="00C14264">
            <w:pPr>
              <w:jc w:val="center"/>
              <w:rPr>
                <w:sz w:val="12"/>
                <w:szCs w:val="12"/>
              </w:rPr>
            </w:pPr>
            <w:r w:rsidRPr="00AC214F">
              <w:rPr>
                <w:rFonts w:hint="eastAsia"/>
                <w:sz w:val="18"/>
                <w:szCs w:val="18"/>
              </w:rPr>
              <w:t>○</w:t>
            </w:r>
          </w:p>
        </w:tc>
        <w:tc>
          <w:tcPr>
            <w:tcW w:w="426" w:type="dxa"/>
            <w:vAlign w:val="center"/>
          </w:tcPr>
          <w:p w14:paraId="453D83CE" w14:textId="77777777" w:rsidR="00806F2F" w:rsidRPr="000142B9" w:rsidRDefault="00806F2F" w:rsidP="00C14264">
            <w:pPr>
              <w:jc w:val="center"/>
              <w:rPr>
                <w:sz w:val="12"/>
                <w:szCs w:val="12"/>
              </w:rPr>
            </w:pPr>
          </w:p>
        </w:tc>
        <w:tc>
          <w:tcPr>
            <w:tcW w:w="2173" w:type="dxa"/>
            <w:vAlign w:val="center"/>
          </w:tcPr>
          <w:p w14:paraId="63F652D2" w14:textId="56055B38" w:rsidR="00806F2F" w:rsidRDefault="004E2C52" w:rsidP="004E113E">
            <w:pPr>
              <w:rPr>
                <w:rFonts w:cs="Times New Roman"/>
                <w:color w:val="auto"/>
                <w:kern w:val="2"/>
                <w:sz w:val="12"/>
                <w:szCs w:val="12"/>
              </w:rPr>
            </w:pPr>
            <w:r>
              <w:rPr>
                <w:rFonts w:cs="Times New Roman"/>
                <w:noProof/>
                <w:color w:val="auto"/>
                <w:kern w:val="2"/>
                <w:sz w:val="12"/>
                <w:szCs w:val="12"/>
              </w:rPr>
              <w:pict w14:anchorId="2600A31A">
                <v:shape id="_x0000_i1030" type="#_x0000_t75" style="width:106.35pt;height:63.35pt;visibility:visible;mso-wrap-style:square">
                  <v:imagedata r:id="rId14" o:title=""/>
                </v:shape>
              </w:pict>
            </w:r>
          </w:p>
        </w:tc>
      </w:tr>
      <w:tr w:rsidR="00705C37" w:rsidRPr="00AC214F" w14:paraId="782B06EF" w14:textId="77777777" w:rsidTr="00980059">
        <w:trPr>
          <w:trHeight w:val="655"/>
        </w:trPr>
        <w:tc>
          <w:tcPr>
            <w:tcW w:w="595" w:type="dxa"/>
            <w:vAlign w:val="center"/>
          </w:tcPr>
          <w:p w14:paraId="5D24C3C7" w14:textId="67481082" w:rsidR="00705C37" w:rsidRDefault="00705C37" w:rsidP="00705C37">
            <w:pPr>
              <w:jc w:val="center"/>
              <w:rPr>
                <w:sz w:val="12"/>
                <w:szCs w:val="12"/>
              </w:rPr>
            </w:pPr>
            <w:r>
              <w:rPr>
                <w:rFonts w:hint="eastAsia"/>
                <w:sz w:val="12"/>
                <w:szCs w:val="12"/>
              </w:rPr>
              <w:lastRenderedPageBreak/>
              <w:t>7</w:t>
            </w:r>
          </w:p>
        </w:tc>
        <w:tc>
          <w:tcPr>
            <w:tcW w:w="603" w:type="dxa"/>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tcPr>
          <w:p w14:paraId="1575186B" w14:textId="43EB3E6D" w:rsidR="00705C37" w:rsidRPr="00806F2F" w:rsidRDefault="00705C37" w:rsidP="00705C37">
            <w:pPr>
              <w:jc w:val="left"/>
              <w:rPr>
                <w:sz w:val="12"/>
                <w:szCs w:val="12"/>
              </w:rPr>
            </w:pPr>
            <w:r w:rsidRPr="00806F2F">
              <w:rPr>
                <w:rFonts w:hint="eastAsia"/>
                <w:sz w:val="12"/>
                <w:szCs w:val="12"/>
              </w:rPr>
              <w:t>Server/Client 연동 테스트 [Server 브라우저 출력화면]</w:t>
            </w:r>
          </w:p>
        </w:tc>
        <w:tc>
          <w:tcPr>
            <w:tcW w:w="3582" w:type="dxa"/>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vAlign w:val="center"/>
          </w:tcPr>
          <w:p w14:paraId="6D95BAEE" w14:textId="20A86ECC" w:rsidR="00705C37" w:rsidRPr="000142B9" w:rsidRDefault="008B7BCB" w:rsidP="00705C37">
            <w:pPr>
              <w:jc w:val="center"/>
              <w:rPr>
                <w:sz w:val="12"/>
                <w:szCs w:val="12"/>
              </w:rPr>
            </w:pPr>
            <w:r w:rsidRPr="00AC214F">
              <w:rPr>
                <w:rFonts w:hint="eastAsia"/>
                <w:sz w:val="18"/>
                <w:szCs w:val="18"/>
              </w:rPr>
              <w:t>○</w:t>
            </w:r>
          </w:p>
        </w:tc>
        <w:tc>
          <w:tcPr>
            <w:tcW w:w="426" w:type="dxa"/>
            <w:vAlign w:val="center"/>
          </w:tcPr>
          <w:p w14:paraId="24313553" w14:textId="77777777" w:rsidR="00705C37" w:rsidRPr="000142B9" w:rsidRDefault="00705C37" w:rsidP="00705C37">
            <w:pPr>
              <w:jc w:val="center"/>
              <w:rPr>
                <w:sz w:val="12"/>
                <w:szCs w:val="12"/>
              </w:rPr>
            </w:pPr>
          </w:p>
        </w:tc>
        <w:tc>
          <w:tcPr>
            <w:tcW w:w="2173" w:type="dxa"/>
            <w:vAlign w:val="center"/>
          </w:tcPr>
          <w:p w14:paraId="0ED7642F" w14:textId="73DAEFEA" w:rsidR="00705C37" w:rsidRDefault="004E2C52" w:rsidP="00705C37">
            <w:pPr>
              <w:rPr>
                <w:rFonts w:cs="Times New Roman"/>
                <w:color w:val="auto"/>
                <w:kern w:val="2"/>
                <w:sz w:val="12"/>
                <w:szCs w:val="12"/>
              </w:rPr>
            </w:pPr>
            <w:r>
              <w:rPr>
                <w:rFonts w:cs="Times New Roman"/>
                <w:noProof/>
                <w:color w:val="auto"/>
                <w:kern w:val="2"/>
                <w:sz w:val="12"/>
                <w:szCs w:val="12"/>
              </w:rPr>
              <w:pict w14:anchorId="7A1B6CAE">
                <v:shape id="_x0000_i1031" type="#_x0000_t75" style="width:106.65pt;height:57pt;visibility:visible;mso-wrap-style:square">
                  <v:imagedata r:id="rId15" o:title=""/>
                </v:shape>
              </w:pict>
            </w:r>
          </w:p>
        </w:tc>
      </w:tr>
      <w:tr w:rsidR="00705C37" w:rsidRPr="00AC214F" w14:paraId="6653A4EE" w14:textId="77777777" w:rsidTr="00980059">
        <w:trPr>
          <w:trHeight w:val="655"/>
        </w:trPr>
        <w:tc>
          <w:tcPr>
            <w:tcW w:w="595" w:type="dxa"/>
            <w:vAlign w:val="center"/>
          </w:tcPr>
          <w:p w14:paraId="0B12106A" w14:textId="7E076C63" w:rsidR="00705C37" w:rsidRDefault="00705C37" w:rsidP="00705C37">
            <w:pPr>
              <w:jc w:val="center"/>
              <w:rPr>
                <w:sz w:val="12"/>
                <w:szCs w:val="12"/>
              </w:rPr>
            </w:pPr>
            <w:r>
              <w:rPr>
                <w:rFonts w:hint="eastAsia"/>
                <w:sz w:val="12"/>
                <w:szCs w:val="12"/>
              </w:rPr>
              <w:t>8</w:t>
            </w:r>
          </w:p>
        </w:tc>
        <w:tc>
          <w:tcPr>
            <w:tcW w:w="603" w:type="dxa"/>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Client 시작 화면</w:t>
            </w:r>
          </w:p>
        </w:tc>
        <w:tc>
          <w:tcPr>
            <w:tcW w:w="484" w:type="dxa"/>
            <w:vAlign w:val="center"/>
          </w:tcPr>
          <w:p w14:paraId="32375CD3" w14:textId="16A2E96B" w:rsidR="00705C37" w:rsidRPr="000142B9" w:rsidRDefault="001A3C8D" w:rsidP="00705C37">
            <w:pPr>
              <w:jc w:val="center"/>
              <w:rPr>
                <w:sz w:val="12"/>
                <w:szCs w:val="12"/>
              </w:rPr>
            </w:pPr>
            <w:r w:rsidRPr="00AC214F">
              <w:rPr>
                <w:rFonts w:hint="eastAsia"/>
                <w:sz w:val="18"/>
                <w:szCs w:val="18"/>
              </w:rPr>
              <w:t>○</w:t>
            </w:r>
          </w:p>
        </w:tc>
        <w:tc>
          <w:tcPr>
            <w:tcW w:w="426" w:type="dxa"/>
            <w:vAlign w:val="center"/>
          </w:tcPr>
          <w:p w14:paraId="10F0CDCB" w14:textId="77777777" w:rsidR="00705C37" w:rsidRPr="000142B9" w:rsidRDefault="00705C37" w:rsidP="00705C37">
            <w:pPr>
              <w:jc w:val="center"/>
              <w:rPr>
                <w:sz w:val="12"/>
                <w:szCs w:val="12"/>
              </w:rPr>
            </w:pPr>
          </w:p>
        </w:tc>
        <w:tc>
          <w:tcPr>
            <w:tcW w:w="2173" w:type="dxa"/>
            <w:vAlign w:val="center"/>
          </w:tcPr>
          <w:p w14:paraId="01138EA3" w14:textId="64CF0EAA" w:rsidR="00705C37" w:rsidRDefault="004E2C52" w:rsidP="00705C37">
            <w:pPr>
              <w:rPr>
                <w:rFonts w:cs="Times New Roman"/>
                <w:color w:val="auto"/>
                <w:kern w:val="2"/>
                <w:sz w:val="12"/>
                <w:szCs w:val="12"/>
              </w:rPr>
            </w:pPr>
            <w:r>
              <w:rPr>
                <w:rFonts w:cs="Times New Roman"/>
                <w:noProof/>
                <w:color w:val="auto"/>
                <w:kern w:val="2"/>
                <w:sz w:val="12"/>
                <w:szCs w:val="12"/>
              </w:rPr>
              <w:pict w14:anchorId="7F2DED2A">
                <v:shape id="_x0000_i1032" type="#_x0000_t75" style="width:106pt;height:62pt;visibility:visible;mso-wrap-style:square">
                  <v:imagedata r:id="rId16" o:title=""/>
                </v:shape>
              </w:pict>
            </w:r>
          </w:p>
        </w:tc>
      </w:tr>
      <w:tr w:rsidR="00705C37" w:rsidRPr="00AC214F" w14:paraId="02F929B3" w14:textId="77777777" w:rsidTr="00980059">
        <w:trPr>
          <w:trHeight w:val="655"/>
        </w:trPr>
        <w:tc>
          <w:tcPr>
            <w:tcW w:w="595" w:type="dxa"/>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r w:rsidR="003C17FB">
              <w:rPr>
                <w:rFonts w:hint="eastAsia"/>
                <w:sz w:val="12"/>
                <w:szCs w:val="12"/>
              </w:rPr>
              <w:t>서버연동)</w:t>
            </w:r>
          </w:p>
        </w:tc>
        <w:tc>
          <w:tcPr>
            <w:tcW w:w="484" w:type="dxa"/>
            <w:vAlign w:val="center"/>
          </w:tcPr>
          <w:p w14:paraId="30EC66E4" w14:textId="733C0D52" w:rsidR="00705C37" w:rsidRPr="000142B9" w:rsidRDefault="00952FCC" w:rsidP="00705C37">
            <w:pPr>
              <w:jc w:val="center"/>
              <w:rPr>
                <w:sz w:val="12"/>
                <w:szCs w:val="12"/>
              </w:rPr>
            </w:pPr>
            <w:r w:rsidRPr="00AC214F">
              <w:rPr>
                <w:rFonts w:hint="eastAsia"/>
                <w:sz w:val="18"/>
                <w:szCs w:val="18"/>
              </w:rPr>
              <w:t>○</w:t>
            </w:r>
          </w:p>
        </w:tc>
        <w:tc>
          <w:tcPr>
            <w:tcW w:w="426" w:type="dxa"/>
            <w:vAlign w:val="center"/>
          </w:tcPr>
          <w:p w14:paraId="7834095F" w14:textId="77777777" w:rsidR="00705C37" w:rsidRPr="000142B9" w:rsidRDefault="00705C37" w:rsidP="00705C37">
            <w:pPr>
              <w:jc w:val="center"/>
              <w:rPr>
                <w:sz w:val="12"/>
                <w:szCs w:val="12"/>
              </w:rPr>
            </w:pPr>
          </w:p>
        </w:tc>
        <w:tc>
          <w:tcPr>
            <w:tcW w:w="2173" w:type="dxa"/>
            <w:vAlign w:val="center"/>
          </w:tcPr>
          <w:p w14:paraId="7F588BD3" w14:textId="5C38E9B1" w:rsidR="00705C37" w:rsidRDefault="004E2C52" w:rsidP="00705C37">
            <w:pPr>
              <w:rPr>
                <w:rFonts w:cs="Times New Roman"/>
                <w:color w:val="auto"/>
                <w:kern w:val="2"/>
                <w:sz w:val="12"/>
                <w:szCs w:val="12"/>
              </w:rPr>
            </w:pPr>
            <w:r>
              <w:rPr>
                <w:rFonts w:cs="Times New Roman"/>
                <w:noProof/>
                <w:color w:val="auto"/>
                <w:kern w:val="2"/>
                <w:sz w:val="12"/>
                <w:szCs w:val="12"/>
              </w:rPr>
              <w:pict w14:anchorId="1E471F32">
                <v:shape id="_x0000_i1033" type="#_x0000_t75" style="width:105.65pt;height:129.35pt;visibility:visible;mso-wrap-style:square">
                  <v:imagedata r:id="rId17" o:title=""/>
                </v:shape>
              </w:pict>
            </w:r>
          </w:p>
        </w:tc>
      </w:tr>
      <w:tr w:rsidR="00705C37" w:rsidRPr="00AC214F" w14:paraId="2939BC45" w14:textId="77777777" w:rsidTr="00980059">
        <w:trPr>
          <w:trHeight w:val="655"/>
        </w:trPr>
        <w:tc>
          <w:tcPr>
            <w:tcW w:w="595" w:type="dxa"/>
            <w:vMerge w:val="restart"/>
            <w:vAlign w:val="center"/>
          </w:tcPr>
          <w:p w14:paraId="51DDA5E6" w14:textId="1B9823BC" w:rsidR="00705C37" w:rsidRDefault="00705C37" w:rsidP="00705C37">
            <w:pPr>
              <w:jc w:val="center"/>
              <w:rPr>
                <w:sz w:val="12"/>
                <w:szCs w:val="12"/>
              </w:rPr>
            </w:pPr>
            <w:r>
              <w:rPr>
                <w:rFonts w:hint="eastAsia"/>
                <w:sz w:val="12"/>
                <w:szCs w:val="12"/>
              </w:rPr>
              <w:t>10</w:t>
            </w:r>
          </w:p>
        </w:tc>
        <w:tc>
          <w:tcPr>
            <w:tcW w:w="603" w:type="dxa"/>
            <w:vMerge w:val="restart"/>
            <w:vAlign w:val="center"/>
          </w:tcPr>
          <w:p w14:paraId="3F3255E0" w14:textId="53341B84" w:rsidR="00705C37" w:rsidRDefault="00705C37" w:rsidP="00705C37">
            <w:pPr>
              <w:jc w:val="center"/>
              <w:rPr>
                <w:sz w:val="12"/>
                <w:szCs w:val="12"/>
              </w:rPr>
            </w:pPr>
            <w:r>
              <w:rPr>
                <w:rFonts w:hint="eastAsia"/>
                <w:sz w:val="12"/>
                <w:szCs w:val="12"/>
              </w:rPr>
              <w:t>강의 자료</w:t>
            </w:r>
          </w:p>
        </w:tc>
        <w:tc>
          <w:tcPr>
            <w:tcW w:w="1382" w:type="dxa"/>
            <w:vMerge w:val="restart"/>
          </w:tcPr>
          <w:p w14:paraId="09154CBE" w14:textId="2BC0A5BD" w:rsidR="00705C37" w:rsidRPr="004E113E" w:rsidRDefault="00705C37" w:rsidP="00705C37">
            <w:pPr>
              <w:jc w:val="left"/>
              <w:rPr>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3582" w:type="dxa"/>
          </w:tcPr>
          <w:p w14:paraId="0C973769"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20357E7B" w14:textId="4BDDEBB4" w:rsidR="00705C37" w:rsidRPr="00806F2F" w:rsidRDefault="00705C37" w:rsidP="00705C37">
            <w:pPr>
              <w:rPr>
                <w:sz w:val="12"/>
                <w:szCs w:val="12"/>
              </w:rPr>
            </w:pPr>
          </w:p>
          <w:p w14:paraId="3F41E52A" w14:textId="1CE6E6C4" w:rsidR="00705C37" w:rsidRPr="00806F2F" w:rsidRDefault="00705C37" w:rsidP="00705C37">
            <w:pPr>
              <w:ind w:firstLineChars="100" w:firstLine="120"/>
              <w:rPr>
                <w:sz w:val="12"/>
                <w:szCs w:val="12"/>
              </w:rPr>
            </w:pPr>
            <w:r>
              <w:rPr>
                <w:rFonts w:hint="eastAsia"/>
                <w:sz w:val="12"/>
                <w:szCs w:val="12"/>
              </w:rPr>
              <w:t xml:space="preserve">1. </w:t>
            </w:r>
            <w:r w:rsidRPr="00806F2F">
              <w:rPr>
                <w:sz w:val="12"/>
                <w:szCs w:val="12"/>
              </w:rPr>
              <w:t>Upload (Hard cording</w:t>
            </w:r>
            <w:proofErr w:type="gramStart"/>
            <w:r w:rsidRPr="00806F2F">
              <w:rPr>
                <w:sz w:val="12"/>
                <w:szCs w:val="12"/>
              </w:rPr>
              <w:t>) :</w:t>
            </w:r>
            <w:proofErr w:type="gramEnd"/>
            <w:r w:rsidRPr="00806F2F">
              <w:rPr>
                <w:sz w:val="12"/>
                <w:szCs w:val="12"/>
              </w:rPr>
              <w:t xml:space="preserve"> 중</w:t>
            </w:r>
          </w:p>
          <w:p w14:paraId="112DCAC0" w14:textId="54207AEC" w:rsidR="00705C37"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vAlign w:val="center"/>
          </w:tcPr>
          <w:p w14:paraId="24C7E44B" w14:textId="7A0A0030" w:rsidR="00705C37" w:rsidRPr="000142B9" w:rsidRDefault="003C30C7" w:rsidP="00705C37">
            <w:pPr>
              <w:jc w:val="center"/>
              <w:rPr>
                <w:sz w:val="12"/>
                <w:szCs w:val="12"/>
              </w:rPr>
            </w:pPr>
            <w:r>
              <w:rPr>
                <w:rFonts w:hint="eastAsia"/>
                <w:sz w:val="12"/>
                <w:szCs w:val="12"/>
              </w:rPr>
              <w:t>-</w:t>
            </w:r>
          </w:p>
        </w:tc>
        <w:tc>
          <w:tcPr>
            <w:tcW w:w="426" w:type="dxa"/>
            <w:vAlign w:val="center"/>
          </w:tcPr>
          <w:p w14:paraId="238DE219" w14:textId="6CB63336" w:rsidR="00705C37" w:rsidRPr="000142B9" w:rsidRDefault="003C30C7" w:rsidP="00705C37">
            <w:pPr>
              <w:jc w:val="center"/>
              <w:rPr>
                <w:sz w:val="12"/>
                <w:szCs w:val="12"/>
              </w:rPr>
            </w:pPr>
            <w:r>
              <w:rPr>
                <w:rFonts w:hint="eastAsia"/>
                <w:sz w:val="12"/>
                <w:szCs w:val="12"/>
              </w:rPr>
              <w:t>-</w:t>
            </w:r>
          </w:p>
        </w:tc>
        <w:tc>
          <w:tcPr>
            <w:tcW w:w="2173" w:type="dxa"/>
            <w:vAlign w:val="center"/>
          </w:tcPr>
          <w:p w14:paraId="15278C30" w14:textId="24D78F89" w:rsidR="00705C37" w:rsidRDefault="003C30C7">
            <w:pPr>
              <w:jc w:val="center"/>
              <w:rPr>
                <w:rFonts w:cs="Times New Roman"/>
                <w:color w:val="auto"/>
                <w:kern w:val="2"/>
                <w:sz w:val="12"/>
                <w:szCs w:val="12"/>
              </w:rPr>
              <w:pPrChange w:id="1" w:author="김남호" w:date="2025-11-03T02:14:00Z">
                <w:pPr/>
              </w:pPrChange>
            </w:pPr>
            <w:r>
              <w:rPr>
                <w:rFonts w:cs="Times New Roman" w:hint="eastAsia"/>
                <w:color w:val="auto"/>
                <w:kern w:val="2"/>
                <w:sz w:val="12"/>
                <w:szCs w:val="12"/>
              </w:rPr>
              <w:t>-</w:t>
            </w:r>
          </w:p>
        </w:tc>
      </w:tr>
      <w:tr w:rsidR="00705C37" w:rsidRPr="00AC214F" w14:paraId="59B6A5B7" w14:textId="77777777" w:rsidTr="003C17FB">
        <w:trPr>
          <w:trHeight w:val="40"/>
        </w:trPr>
        <w:tc>
          <w:tcPr>
            <w:tcW w:w="595" w:type="dxa"/>
            <w:vMerge/>
            <w:vAlign w:val="center"/>
          </w:tcPr>
          <w:p w14:paraId="6E143A66" w14:textId="77777777" w:rsidR="00705C37" w:rsidRDefault="00705C37" w:rsidP="00705C37">
            <w:pPr>
              <w:jc w:val="center"/>
              <w:rPr>
                <w:sz w:val="12"/>
                <w:szCs w:val="12"/>
              </w:rPr>
            </w:pPr>
          </w:p>
        </w:tc>
        <w:tc>
          <w:tcPr>
            <w:tcW w:w="603" w:type="dxa"/>
            <w:vMerge/>
            <w:vAlign w:val="center"/>
          </w:tcPr>
          <w:p w14:paraId="1911447B" w14:textId="77777777" w:rsidR="00705C37" w:rsidRDefault="00705C37" w:rsidP="00705C37">
            <w:pPr>
              <w:jc w:val="center"/>
              <w:rPr>
                <w:sz w:val="12"/>
                <w:szCs w:val="12"/>
              </w:rPr>
            </w:pPr>
          </w:p>
        </w:tc>
        <w:tc>
          <w:tcPr>
            <w:tcW w:w="1382" w:type="dxa"/>
            <w:vMerge/>
          </w:tcPr>
          <w:p w14:paraId="467CEC0A" w14:textId="77777777" w:rsidR="00705C37" w:rsidRPr="00806F2F" w:rsidRDefault="00705C37" w:rsidP="00705C37">
            <w:pPr>
              <w:jc w:val="left"/>
              <w:rPr>
                <w:sz w:val="12"/>
                <w:szCs w:val="12"/>
              </w:rPr>
            </w:pPr>
          </w:p>
        </w:tc>
        <w:tc>
          <w:tcPr>
            <w:tcW w:w="3582" w:type="dxa"/>
          </w:tcPr>
          <w:p w14:paraId="40FA5297"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5E3F5002" w14:textId="77777777" w:rsidR="00705C37" w:rsidRPr="00806F2F" w:rsidRDefault="00705C37" w:rsidP="00705C37">
            <w:pPr>
              <w:rPr>
                <w:sz w:val="12"/>
                <w:szCs w:val="12"/>
              </w:rPr>
            </w:pPr>
          </w:p>
          <w:p w14:paraId="7FC2E728" w14:textId="77777777" w:rsidR="00705C37" w:rsidRDefault="00705C37" w:rsidP="00705C37">
            <w:pPr>
              <w:ind w:firstLineChars="100" w:firstLine="120"/>
              <w:rPr>
                <w:sz w:val="12"/>
                <w:szCs w:val="12"/>
              </w:rPr>
            </w:pPr>
            <w:r>
              <w:rPr>
                <w:rFonts w:hint="eastAsia"/>
                <w:sz w:val="12"/>
                <w:szCs w:val="12"/>
              </w:rPr>
              <w:t xml:space="preserve">2. </w:t>
            </w:r>
            <w:r w:rsidRPr="00806F2F">
              <w:rPr>
                <w:sz w:val="12"/>
                <w:szCs w:val="12"/>
              </w:rPr>
              <w:t>Upload (Post에 따른 UI제공</w:t>
            </w:r>
            <w:proofErr w:type="gramStart"/>
            <w:r w:rsidRPr="00806F2F">
              <w:rPr>
                <w:sz w:val="12"/>
                <w:szCs w:val="12"/>
              </w:rPr>
              <w:t>) :</w:t>
            </w:r>
            <w:proofErr w:type="gramEnd"/>
            <w:r w:rsidRPr="00806F2F">
              <w:rPr>
                <w:sz w:val="12"/>
                <w:szCs w:val="12"/>
              </w:rPr>
              <w:t xml:space="preserve"> 상</w:t>
            </w:r>
          </w:p>
          <w:p w14:paraId="41780ECE" w14:textId="732AD5A6" w:rsidR="00705C37" w:rsidRPr="00806F2F"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vAlign w:val="center"/>
          </w:tcPr>
          <w:p w14:paraId="35DCC024" w14:textId="56284BC1" w:rsidR="00705C37" w:rsidRPr="000142B9" w:rsidRDefault="005B7A26" w:rsidP="00705C37">
            <w:pPr>
              <w:jc w:val="center"/>
              <w:rPr>
                <w:sz w:val="12"/>
                <w:szCs w:val="12"/>
              </w:rPr>
            </w:pPr>
            <w:r w:rsidRPr="00AC214F">
              <w:rPr>
                <w:rFonts w:hint="eastAsia"/>
                <w:sz w:val="18"/>
                <w:szCs w:val="18"/>
              </w:rPr>
              <w:t>○</w:t>
            </w:r>
          </w:p>
        </w:tc>
        <w:tc>
          <w:tcPr>
            <w:tcW w:w="426" w:type="dxa"/>
            <w:vAlign w:val="center"/>
          </w:tcPr>
          <w:p w14:paraId="70C3ED9B" w14:textId="77777777" w:rsidR="00705C37" w:rsidRPr="000142B9" w:rsidRDefault="00705C37" w:rsidP="00705C37">
            <w:pPr>
              <w:jc w:val="center"/>
              <w:rPr>
                <w:sz w:val="12"/>
                <w:szCs w:val="12"/>
              </w:rPr>
            </w:pPr>
          </w:p>
        </w:tc>
        <w:tc>
          <w:tcPr>
            <w:tcW w:w="2173" w:type="dxa"/>
            <w:vAlign w:val="center"/>
          </w:tcPr>
          <w:p w14:paraId="277F4CEB" w14:textId="62F089DB" w:rsidR="00705C37" w:rsidRDefault="004E2C52" w:rsidP="00705C37">
            <w:pPr>
              <w:rPr>
                <w:rFonts w:cs="Times New Roman"/>
                <w:color w:val="auto"/>
                <w:kern w:val="2"/>
                <w:sz w:val="12"/>
                <w:szCs w:val="12"/>
              </w:rPr>
            </w:pPr>
            <w:r>
              <w:rPr>
                <w:rFonts w:cs="Times New Roman"/>
                <w:noProof/>
                <w:color w:val="auto"/>
                <w:kern w:val="2"/>
                <w:sz w:val="12"/>
                <w:szCs w:val="12"/>
              </w:rPr>
              <w:pict w14:anchorId="510FB71C">
                <v:shape id="_x0000_i1034" type="#_x0000_t75" style="width:105.65pt;height:44.65pt;visibility:visible;mso-wrap-style:square">
                  <v:imagedata r:id="rId18" o:title=""/>
                </v:shape>
              </w:pict>
            </w:r>
            <w:r>
              <w:rPr>
                <w:rFonts w:cs="Times New Roman"/>
                <w:noProof/>
                <w:color w:val="auto"/>
                <w:kern w:val="2"/>
                <w:sz w:val="12"/>
                <w:szCs w:val="12"/>
              </w:rPr>
              <w:pict w14:anchorId="5D2EFCE8">
                <v:shape id="_x0000_i1035" type="#_x0000_t75" style="width:105.65pt;height:49.65pt;visibility:visible;mso-wrap-style:square">
                  <v:imagedata r:id="rId19" o:title=""/>
                </v:shape>
              </w:pict>
            </w:r>
            <w:r>
              <w:rPr>
                <w:rFonts w:cs="Times New Roman"/>
                <w:noProof/>
                <w:color w:val="auto"/>
                <w:kern w:val="2"/>
                <w:sz w:val="12"/>
                <w:szCs w:val="12"/>
              </w:rPr>
              <w:pict w14:anchorId="5099A41F">
                <v:shape id="_x0000_i1036" type="#_x0000_t75" style="width:105.65pt;height:51.35pt;visibility:visible;mso-wrap-style:square">
                  <v:imagedata r:id="rId20" o:title=""/>
                </v:shape>
              </w:pict>
            </w:r>
          </w:p>
        </w:tc>
      </w:tr>
      <w:tr w:rsidR="00705C37" w:rsidRPr="00AC214F" w14:paraId="5B58E64B" w14:textId="77777777" w:rsidTr="003C17FB">
        <w:trPr>
          <w:trHeight w:val="271"/>
        </w:trPr>
        <w:tc>
          <w:tcPr>
            <w:tcW w:w="595" w:type="dxa"/>
            <w:vAlign w:val="center"/>
          </w:tcPr>
          <w:p w14:paraId="7F4D769E" w14:textId="02D63E99" w:rsidR="00705C37" w:rsidRDefault="00705C37" w:rsidP="00705C37">
            <w:pPr>
              <w:jc w:val="center"/>
              <w:rPr>
                <w:sz w:val="12"/>
                <w:szCs w:val="12"/>
              </w:rPr>
            </w:pPr>
            <w:r>
              <w:rPr>
                <w:rFonts w:hint="eastAsia"/>
                <w:sz w:val="12"/>
                <w:szCs w:val="12"/>
              </w:rPr>
              <w:t>11</w:t>
            </w:r>
          </w:p>
        </w:tc>
        <w:tc>
          <w:tcPr>
            <w:tcW w:w="603" w:type="dxa"/>
            <w:vAlign w:val="center"/>
          </w:tcPr>
          <w:p w14:paraId="59CC7A24" w14:textId="77777777" w:rsidR="00705C37" w:rsidRDefault="00705C37" w:rsidP="00705C37">
            <w:pPr>
              <w:jc w:val="center"/>
              <w:rPr>
                <w:sz w:val="12"/>
                <w:szCs w:val="12"/>
              </w:rPr>
            </w:pPr>
          </w:p>
        </w:tc>
        <w:tc>
          <w:tcPr>
            <w:tcW w:w="1382" w:type="dxa"/>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Server 브라우저 출력화면</w:t>
            </w:r>
            <w:r>
              <w:rPr>
                <w:rFonts w:hint="eastAsia"/>
                <w:sz w:val="12"/>
                <w:szCs w:val="12"/>
              </w:rPr>
              <w:t xml:space="preserve"> (클라우드 서버연동)</w:t>
            </w:r>
          </w:p>
        </w:tc>
        <w:tc>
          <w:tcPr>
            <w:tcW w:w="484" w:type="dxa"/>
            <w:vAlign w:val="center"/>
          </w:tcPr>
          <w:p w14:paraId="2BB5465D" w14:textId="00464EA5" w:rsidR="00705C37" w:rsidRPr="000142B9" w:rsidRDefault="008E741A" w:rsidP="00705C37">
            <w:pPr>
              <w:jc w:val="center"/>
              <w:rPr>
                <w:sz w:val="12"/>
                <w:szCs w:val="12"/>
              </w:rPr>
            </w:pPr>
            <w:r w:rsidRPr="00AC214F">
              <w:rPr>
                <w:rFonts w:hint="eastAsia"/>
                <w:sz w:val="18"/>
                <w:szCs w:val="18"/>
              </w:rPr>
              <w:t>○</w:t>
            </w:r>
          </w:p>
        </w:tc>
        <w:tc>
          <w:tcPr>
            <w:tcW w:w="426" w:type="dxa"/>
            <w:vAlign w:val="center"/>
          </w:tcPr>
          <w:p w14:paraId="64593872" w14:textId="77777777" w:rsidR="00705C37" w:rsidRPr="000142B9" w:rsidRDefault="00705C37" w:rsidP="00705C37">
            <w:pPr>
              <w:jc w:val="center"/>
              <w:rPr>
                <w:sz w:val="12"/>
                <w:szCs w:val="12"/>
              </w:rPr>
            </w:pPr>
          </w:p>
        </w:tc>
        <w:tc>
          <w:tcPr>
            <w:tcW w:w="2173" w:type="dxa"/>
            <w:vAlign w:val="center"/>
          </w:tcPr>
          <w:p w14:paraId="4DD76560" w14:textId="5C3814E4" w:rsidR="00705C37" w:rsidRDefault="004E2C52" w:rsidP="00705C37">
            <w:pPr>
              <w:rPr>
                <w:rFonts w:cs="Times New Roman"/>
                <w:color w:val="auto"/>
                <w:kern w:val="2"/>
                <w:sz w:val="12"/>
                <w:szCs w:val="12"/>
              </w:rPr>
            </w:pPr>
            <w:r>
              <w:rPr>
                <w:rFonts w:cs="Times New Roman"/>
                <w:noProof/>
                <w:color w:val="auto"/>
                <w:kern w:val="2"/>
                <w:sz w:val="12"/>
                <w:szCs w:val="12"/>
              </w:rPr>
              <w:pict w14:anchorId="4FE372ED">
                <v:shape id="_x0000_i1037" type="#_x0000_t75" style="width:106.35pt;height:57pt;visibility:visible;mso-wrap-style:square">
                  <v:imagedata r:id="rId21" o:title=""/>
                </v:shape>
              </w:pict>
            </w:r>
          </w:p>
        </w:tc>
      </w:tr>
      <w:tr w:rsidR="00705C37" w:rsidRPr="00AC214F" w14:paraId="111B6E69" w14:textId="77777777" w:rsidTr="003C17FB">
        <w:trPr>
          <w:trHeight w:val="307"/>
        </w:trPr>
        <w:tc>
          <w:tcPr>
            <w:tcW w:w="595" w:type="dxa"/>
            <w:vAlign w:val="center"/>
          </w:tcPr>
          <w:p w14:paraId="13E685BD" w14:textId="3EB59582" w:rsidR="00705C37" w:rsidRDefault="003C17FB" w:rsidP="00705C37">
            <w:pPr>
              <w:jc w:val="center"/>
              <w:rPr>
                <w:sz w:val="12"/>
                <w:szCs w:val="12"/>
              </w:rPr>
            </w:pPr>
            <w:r>
              <w:rPr>
                <w:rFonts w:hint="eastAsia"/>
                <w:sz w:val="12"/>
                <w:szCs w:val="12"/>
              </w:rPr>
              <w:lastRenderedPageBreak/>
              <w:t>12</w:t>
            </w:r>
          </w:p>
        </w:tc>
        <w:tc>
          <w:tcPr>
            <w:tcW w:w="603" w:type="dxa"/>
            <w:vAlign w:val="center"/>
          </w:tcPr>
          <w:p w14:paraId="0DA5703E" w14:textId="77777777" w:rsidR="00705C37" w:rsidRDefault="00705C37" w:rsidP="00705C37">
            <w:pPr>
              <w:jc w:val="center"/>
              <w:rPr>
                <w:sz w:val="12"/>
                <w:szCs w:val="12"/>
              </w:rPr>
            </w:pPr>
          </w:p>
        </w:tc>
        <w:tc>
          <w:tcPr>
            <w:tcW w:w="1382" w:type="dxa"/>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Client 동기화 완료 화면</w:t>
            </w:r>
            <w:r>
              <w:rPr>
                <w:rFonts w:hint="eastAsia"/>
                <w:sz w:val="12"/>
                <w:szCs w:val="12"/>
              </w:rPr>
              <w:t xml:space="preserve"> (클라우드 서버연동)</w:t>
            </w:r>
          </w:p>
        </w:tc>
        <w:tc>
          <w:tcPr>
            <w:tcW w:w="484" w:type="dxa"/>
            <w:vAlign w:val="center"/>
          </w:tcPr>
          <w:p w14:paraId="0D313B37" w14:textId="2A2F2359" w:rsidR="00705C37" w:rsidRPr="000142B9" w:rsidRDefault="00BC5A36" w:rsidP="00705C37">
            <w:pPr>
              <w:jc w:val="center"/>
              <w:rPr>
                <w:sz w:val="12"/>
                <w:szCs w:val="12"/>
              </w:rPr>
            </w:pPr>
            <w:r w:rsidRPr="00AC214F">
              <w:rPr>
                <w:rFonts w:hint="eastAsia"/>
                <w:sz w:val="18"/>
                <w:szCs w:val="18"/>
              </w:rPr>
              <w:t>○</w:t>
            </w:r>
          </w:p>
        </w:tc>
        <w:tc>
          <w:tcPr>
            <w:tcW w:w="426" w:type="dxa"/>
            <w:vAlign w:val="center"/>
          </w:tcPr>
          <w:p w14:paraId="34B95BE3" w14:textId="77777777" w:rsidR="00705C37" w:rsidRPr="000142B9" w:rsidRDefault="00705C37" w:rsidP="00705C37">
            <w:pPr>
              <w:jc w:val="center"/>
              <w:rPr>
                <w:sz w:val="12"/>
                <w:szCs w:val="12"/>
              </w:rPr>
            </w:pPr>
          </w:p>
        </w:tc>
        <w:tc>
          <w:tcPr>
            <w:tcW w:w="2173" w:type="dxa"/>
            <w:vAlign w:val="center"/>
          </w:tcPr>
          <w:p w14:paraId="4606E211" w14:textId="5B031412" w:rsidR="00705C37" w:rsidRDefault="004E2C52" w:rsidP="00705C37">
            <w:pPr>
              <w:rPr>
                <w:rFonts w:cs="Times New Roman"/>
                <w:color w:val="auto"/>
                <w:kern w:val="2"/>
                <w:sz w:val="12"/>
                <w:szCs w:val="12"/>
              </w:rPr>
            </w:pPr>
            <w:r>
              <w:rPr>
                <w:rFonts w:cs="Times New Roman"/>
                <w:noProof/>
                <w:color w:val="auto"/>
                <w:kern w:val="2"/>
                <w:sz w:val="12"/>
                <w:szCs w:val="12"/>
              </w:rPr>
              <w:pict w14:anchorId="1F16283F">
                <v:shape id="_x0000_i1038" type="#_x0000_t75" style="width:106pt;height:171pt;visibility:visible;mso-wrap-style:square">
                  <v:imagedata r:id="rId22" o:title=""/>
                </v:shape>
              </w:pict>
            </w:r>
          </w:p>
        </w:tc>
      </w:tr>
      <w:tr w:rsidR="00705C37" w:rsidRPr="00AC214F" w14:paraId="5CD91974" w14:textId="77777777" w:rsidTr="00980059">
        <w:trPr>
          <w:trHeight w:val="655"/>
        </w:trPr>
        <w:tc>
          <w:tcPr>
            <w:tcW w:w="595" w:type="dxa"/>
            <w:vAlign w:val="center"/>
          </w:tcPr>
          <w:p w14:paraId="379FE2FB" w14:textId="34EDB716" w:rsidR="00705C37" w:rsidRDefault="003C17FB" w:rsidP="00705C37">
            <w:pPr>
              <w:jc w:val="center"/>
              <w:rPr>
                <w:sz w:val="12"/>
                <w:szCs w:val="12"/>
              </w:rPr>
            </w:pPr>
            <w:r>
              <w:rPr>
                <w:rFonts w:hint="eastAsia"/>
                <w:sz w:val="12"/>
                <w:szCs w:val="12"/>
              </w:rPr>
              <w:t>13</w:t>
            </w:r>
          </w:p>
        </w:tc>
        <w:tc>
          <w:tcPr>
            <w:tcW w:w="603" w:type="dxa"/>
            <w:vAlign w:val="center"/>
          </w:tcPr>
          <w:p w14:paraId="0BD375AD" w14:textId="0AFDFB89" w:rsidR="00705C37" w:rsidRDefault="00B72A49" w:rsidP="00705C37">
            <w:pPr>
              <w:jc w:val="center"/>
              <w:rPr>
                <w:sz w:val="12"/>
                <w:szCs w:val="12"/>
              </w:rPr>
            </w:pPr>
            <w:r>
              <w:rPr>
                <w:rFonts w:hint="eastAsia"/>
                <w:sz w:val="12"/>
                <w:szCs w:val="12"/>
              </w:rPr>
              <w:t>1</w:t>
            </w:r>
          </w:p>
        </w:tc>
        <w:tc>
          <w:tcPr>
            <w:tcW w:w="1382" w:type="dxa"/>
          </w:tcPr>
          <w:p w14:paraId="516FA85D" w14:textId="77777777" w:rsidR="00705C37" w:rsidRDefault="003C17FB" w:rsidP="00705C37">
            <w:pPr>
              <w:jc w:val="left"/>
              <w:rPr>
                <w:sz w:val="12"/>
                <w:szCs w:val="12"/>
              </w:rPr>
            </w:pPr>
            <w:r w:rsidRPr="003C17FB">
              <w:rPr>
                <w:rFonts w:hint="eastAsia"/>
                <w:sz w:val="12"/>
                <w:szCs w:val="12"/>
              </w:rPr>
              <w:t xml:space="preserve">기타 </w:t>
            </w:r>
            <w:proofErr w:type="gramStart"/>
            <w:r w:rsidRPr="003C17FB">
              <w:rPr>
                <w:rFonts w:hint="eastAsia"/>
                <w:sz w:val="12"/>
                <w:szCs w:val="12"/>
              </w:rPr>
              <w:t>기획 되지</w:t>
            </w:r>
            <w:proofErr w:type="gramEnd"/>
            <w:r w:rsidRPr="003C17FB">
              <w:rPr>
                <w:rFonts w:hint="eastAsia"/>
                <w:sz w:val="12"/>
                <w:szCs w:val="12"/>
              </w:rPr>
              <w:t xml:space="preserve"> 않은 </w:t>
            </w:r>
            <w:proofErr w:type="gramStart"/>
            <w:r w:rsidRPr="003C17FB">
              <w:rPr>
                <w:rFonts w:hint="eastAsia"/>
                <w:sz w:val="12"/>
                <w:szCs w:val="12"/>
              </w:rPr>
              <w:t>Client  편의</w:t>
            </w:r>
            <w:proofErr w:type="gramEnd"/>
            <w:r w:rsidRPr="003C17FB">
              <w:rPr>
                <w:rFonts w:hint="eastAsia"/>
                <w:sz w:val="12"/>
                <w:szCs w:val="12"/>
              </w:rPr>
              <w:t xml:space="preserve"> 기능 [최대 5개]</w:t>
            </w:r>
          </w:p>
          <w:p w14:paraId="2593D6DC" w14:textId="77777777" w:rsidR="00B72A49" w:rsidRDefault="00B72A49" w:rsidP="00705C37">
            <w:pPr>
              <w:jc w:val="left"/>
              <w:rPr>
                <w:sz w:val="12"/>
                <w:szCs w:val="12"/>
              </w:rPr>
            </w:pPr>
          </w:p>
          <w:p w14:paraId="4A56340E" w14:textId="33A677DC" w:rsidR="00B72A49" w:rsidRPr="004E113E" w:rsidRDefault="00B72A49" w:rsidP="00705C37">
            <w:pPr>
              <w:jc w:val="left"/>
              <w:rPr>
                <w:sz w:val="12"/>
                <w:szCs w:val="12"/>
              </w:rPr>
            </w:pPr>
            <w:r>
              <w:rPr>
                <w:rFonts w:hint="eastAsia"/>
                <w:sz w:val="12"/>
                <w:szCs w:val="12"/>
              </w:rPr>
              <w:t>안드로이드 로컬 이미지 읽기에 대한 권한 요청</w:t>
            </w:r>
          </w:p>
        </w:tc>
        <w:tc>
          <w:tcPr>
            <w:tcW w:w="3582" w:type="dxa"/>
          </w:tcPr>
          <w:p w14:paraId="4B98D2CA" w14:textId="77777777" w:rsidR="00705C37" w:rsidRDefault="003C17FB" w:rsidP="00705C37">
            <w:pPr>
              <w:rPr>
                <w:sz w:val="12"/>
                <w:szCs w:val="12"/>
              </w:rPr>
            </w:pPr>
            <w:proofErr w:type="gramStart"/>
            <w:r>
              <w:rPr>
                <w:rFonts w:hint="eastAsia"/>
                <w:sz w:val="12"/>
                <w:szCs w:val="12"/>
              </w:rPr>
              <w:t>제출 :</w:t>
            </w:r>
            <w:proofErr w:type="gramEnd"/>
            <w:r>
              <w:rPr>
                <w:rFonts w:hint="eastAsia"/>
                <w:sz w:val="12"/>
                <w:szCs w:val="12"/>
              </w:rPr>
              <w:t xml:space="preserve"> 해당 기능 정의, 설명 및 동작 증빙 화면 캡처</w:t>
            </w:r>
          </w:p>
          <w:p w14:paraId="0ACD86E8" w14:textId="77777777" w:rsidR="003C17FB" w:rsidRDefault="003C17FB" w:rsidP="00705C37">
            <w:pPr>
              <w:rPr>
                <w:sz w:val="12"/>
                <w:szCs w:val="12"/>
              </w:rPr>
            </w:pPr>
            <w:r>
              <w:rPr>
                <w:rFonts w:hint="eastAsia"/>
                <w:sz w:val="12"/>
                <w:szCs w:val="12"/>
              </w:rPr>
              <w:t xml:space="preserve">(서버/클라이언트 각각 구현이 필요한 경우 별도 요구사항으로 </w:t>
            </w:r>
            <w:proofErr w:type="gramStart"/>
            <w:r>
              <w:rPr>
                <w:rFonts w:hint="eastAsia"/>
                <w:sz w:val="12"/>
                <w:szCs w:val="12"/>
              </w:rPr>
              <w:t>등록 함</w:t>
            </w:r>
            <w:proofErr w:type="gramEnd"/>
            <w:r>
              <w:rPr>
                <w:rFonts w:hint="eastAsia"/>
                <w:sz w:val="12"/>
                <w:szCs w:val="12"/>
              </w:rPr>
              <w:t>)</w:t>
            </w:r>
          </w:p>
          <w:p w14:paraId="6E3EE94E" w14:textId="77777777" w:rsidR="00B72A49" w:rsidRDefault="00B72A49" w:rsidP="00B72A49">
            <w:pPr>
              <w:rPr>
                <w:sz w:val="12"/>
                <w:szCs w:val="12"/>
              </w:rPr>
            </w:pPr>
          </w:p>
          <w:p w14:paraId="6817DE7E" w14:textId="2860D2A0" w:rsidR="00B72A49" w:rsidRPr="003C17FB" w:rsidRDefault="00B72A49" w:rsidP="00B72A49">
            <w:pPr>
              <w:rPr>
                <w:sz w:val="12"/>
                <w:szCs w:val="12"/>
              </w:rPr>
            </w:pPr>
            <w:r>
              <w:rPr>
                <w:rFonts w:hint="eastAsia"/>
                <w:sz w:val="12"/>
                <w:szCs w:val="12"/>
              </w:rPr>
              <w:t>Upload 기능을 수행할 때 안드로이드 로컬에 저장돼 있는 이미지를 사용하는데, 이때 읽기 권한을 사용자에게 요청함.</w:t>
            </w:r>
            <w:r w:rsidR="00D6537D">
              <w:rPr>
                <w:rFonts w:hint="eastAsia"/>
                <w:sz w:val="12"/>
                <w:szCs w:val="12"/>
              </w:rPr>
              <w:t xml:space="preserve"> 권한 부여 시에만 업로드 가능.</w:t>
            </w:r>
          </w:p>
        </w:tc>
        <w:tc>
          <w:tcPr>
            <w:tcW w:w="484" w:type="dxa"/>
            <w:vAlign w:val="center"/>
          </w:tcPr>
          <w:p w14:paraId="76BF66B4" w14:textId="50E89CBA" w:rsidR="00705C37" w:rsidRPr="000142B9" w:rsidRDefault="00FA4DA4" w:rsidP="00705C37">
            <w:pPr>
              <w:jc w:val="center"/>
              <w:rPr>
                <w:sz w:val="12"/>
                <w:szCs w:val="12"/>
              </w:rPr>
            </w:pPr>
            <w:r w:rsidRPr="00AC214F">
              <w:rPr>
                <w:rFonts w:hint="eastAsia"/>
                <w:sz w:val="18"/>
                <w:szCs w:val="18"/>
              </w:rPr>
              <w:t>○</w:t>
            </w:r>
          </w:p>
        </w:tc>
        <w:tc>
          <w:tcPr>
            <w:tcW w:w="426" w:type="dxa"/>
            <w:vAlign w:val="center"/>
          </w:tcPr>
          <w:p w14:paraId="27D40CEA" w14:textId="77777777" w:rsidR="00705C37" w:rsidRPr="000142B9" w:rsidRDefault="00705C37" w:rsidP="00705C37">
            <w:pPr>
              <w:jc w:val="center"/>
              <w:rPr>
                <w:sz w:val="12"/>
                <w:szCs w:val="12"/>
              </w:rPr>
            </w:pPr>
          </w:p>
        </w:tc>
        <w:tc>
          <w:tcPr>
            <w:tcW w:w="2173" w:type="dxa"/>
            <w:vAlign w:val="center"/>
          </w:tcPr>
          <w:p w14:paraId="0D003AB6" w14:textId="51AB6953" w:rsidR="00705C37" w:rsidRDefault="004E2C52" w:rsidP="00705C37">
            <w:pPr>
              <w:rPr>
                <w:rFonts w:cs="Times New Roman"/>
                <w:color w:val="auto"/>
                <w:kern w:val="2"/>
                <w:sz w:val="12"/>
                <w:szCs w:val="12"/>
              </w:rPr>
            </w:pPr>
            <w:r>
              <w:rPr>
                <w:rFonts w:cs="Times New Roman"/>
                <w:noProof/>
                <w:color w:val="auto"/>
                <w:kern w:val="2"/>
                <w:sz w:val="12"/>
                <w:szCs w:val="12"/>
              </w:rPr>
              <w:pict w14:anchorId="0C9F8895">
                <v:shape id="_x0000_i1039" type="#_x0000_t75" style="width:105.35pt;height:68.65pt;visibility:visible;mso-wrap-style:square">
                  <v:imagedata r:id="rId23" o:title=""/>
                </v:shape>
              </w:pict>
            </w:r>
          </w:p>
        </w:tc>
      </w:tr>
      <w:tr w:rsidR="003C17FB" w:rsidRPr="00AC214F" w14:paraId="463DE81F" w14:textId="77777777" w:rsidTr="00980059">
        <w:trPr>
          <w:trHeight w:val="655"/>
        </w:trPr>
        <w:tc>
          <w:tcPr>
            <w:tcW w:w="595" w:type="dxa"/>
            <w:vAlign w:val="center"/>
          </w:tcPr>
          <w:p w14:paraId="7A9471AE" w14:textId="7214C48A" w:rsidR="003C17FB" w:rsidRDefault="003C17FB" w:rsidP="00705C37">
            <w:pPr>
              <w:jc w:val="center"/>
              <w:rPr>
                <w:sz w:val="12"/>
                <w:szCs w:val="12"/>
              </w:rPr>
            </w:pPr>
          </w:p>
        </w:tc>
        <w:tc>
          <w:tcPr>
            <w:tcW w:w="603" w:type="dxa"/>
            <w:vAlign w:val="center"/>
          </w:tcPr>
          <w:p w14:paraId="2BDA0BCF" w14:textId="4CA76E4A" w:rsidR="003C17FB" w:rsidRDefault="00B72A49" w:rsidP="00705C37">
            <w:pPr>
              <w:jc w:val="center"/>
              <w:rPr>
                <w:sz w:val="12"/>
                <w:szCs w:val="12"/>
              </w:rPr>
            </w:pPr>
            <w:r>
              <w:rPr>
                <w:rFonts w:hint="eastAsia"/>
                <w:sz w:val="12"/>
                <w:szCs w:val="12"/>
              </w:rPr>
              <w:t>2</w:t>
            </w:r>
          </w:p>
        </w:tc>
        <w:tc>
          <w:tcPr>
            <w:tcW w:w="1382" w:type="dxa"/>
          </w:tcPr>
          <w:p w14:paraId="6703D7BE" w14:textId="36D9B0D9" w:rsidR="003C17FB" w:rsidRPr="004E113E" w:rsidRDefault="003D1E25" w:rsidP="00705C37">
            <w:pPr>
              <w:jc w:val="left"/>
              <w:rPr>
                <w:sz w:val="12"/>
                <w:szCs w:val="12"/>
              </w:rPr>
            </w:pPr>
            <w:r>
              <w:rPr>
                <w:rFonts w:hint="eastAsia"/>
                <w:sz w:val="12"/>
                <w:szCs w:val="12"/>
              </w:rPr>
              <w:t>블로그 게시글의 모든 정보 표시</w:t>
            </w:r>
          </w:p>
        </w:tc>
        <w:tc>
          <w:tcPr>
            <w:tcW w:w="3582" w:type="dxa"/>
          </w:tcPr>
          <w:p w14:paraId="1978822C" w14:textId="6A6FDEB9" w:rsidR="001A68F4" w:rsidRDefault="003D1E25" w:rsidP="00705C37">
            <w:pPr>
              <w:rPr>
                <w:sz w:val="12"/>
                <w:szCs w:val="12"/>
              </w:rPr>
            </w:pPr>
            <w:r w:rsidRPr="003D1E25">
              <w:rPr>
                <w:sz w:val="12"/>
                <w:szCs w:val="12"/>
              </w:rPr>
              <w:t xml:space="preserve">동기화 </w:t>
            </w:r>
            <w:r>
              <w:rPr>
                <w:rFonts w:hint="eastAsia"/>
                <w:sz w:val="12"/>
                <w:szCs w:val="12"/>
              </w:rPr>
              <w:t xml:space="preserve">시, </w:t>
            </w:r>
            <w:r w:rsidRPr="003D1E25">
              <w:rPr>
                <w:sz w:val="12"/>
                <w:szCs w:val="12"/>
              </w:rPr>
              <w:t xml:space="preserve">이미지만 불러오는 것이 아니라 </w:t>
            </w:r>
            <w:proofErr w:type="spellStart"/>
            <w:r w:rsidRPr="003D1E25">
              <w:rPr>
                <w:sz w:val="12"/>
                <w:szCs w:val="12"/>
              </w:rPr>
              <w:t>게시글에</w:t>
            </w:r>
            <w:proofErr w:type="spellEnd"/>
            <w:r w:rsidRPr="003D1E25">
              <w:rPr>
                <w:sz w:val="12"/>
                <w:szCs w:val="12"/>
              </w:rPr>
              <w:t xml:space="preserve"> 대한 모든 정보를 받아오고 이를 화면에 출력</w:t>
            </w:r>
            <w:r>
              <w:rPr>
                <w:rFonts w:hint="eastAsia"/>
                <w:sz w:val="12"/>
                <w:szCs w:val="12"/>
              </w:rPr>
              <w:t>.</w:t>
            </w:r>
          </w:p>
        </w:tc>
        <w:tc>
          <w:tcPr>
            <w:tcW w:w="484" w:type="dxa"/>
            <w:vAlign w:val="center"/>
          </w:tcPr>
          <w:p w14:paraId="3F2685E9" w14:textId="56F09228" w:rsidR="003C17FB" w:rsidRPr="000142B9" w:rsidRDefault="00FA4DA4" w:rsidP="00705C37">
            <w:pPr>
              <w:jc w:val="center"/>
              <w:rPr>
                <w:sz w:val="12"/>
                <w:szCs w:val="12"/>
              </w:rPr>
            </w:pPr>
            <w:r w:rsidRPr="00AC214F">
              <w:rPr>
                <w:rFonts w:hint="eastAsia"/>
                <w:sz w:val="18"/>
                <w:szCs w:val="18"/>
              </w:rPr>
              <w:t>○</w:t>
            </w:r>
          </w:p>
        </w:tc>
        <w:tc>
          <w:tcPr>
            <w:tcW w:w="426" w:type="dxa"/>
            <w:vAlign w:val="center"/>
          </w:tcPr>
          <w:p w14:paraId="43EC10C3" w14:textId="77777777" w:rsidR="003C17FB" w:rsidRPr="000142B9" w:rsidRDefault="003C17FB" w:rsidP="00705C37">
            <w:pPr>
              <w:jc w:val="center"/>
              <w:rPr>
                <w:sz w:val="12"/>
                <w:szCs w:val="12"/>
              </w:rPr>
            </w:pPr>
          </w:p>
        </w:tc>
        <w:tc>
          <w:tcPr>
            <w:tcW w:w="2173" w:type="dxa"/>
            <w:vAlign w:val="center"/>
          </w:tcPr>
          <w:p w14:paraId="524BEFDE" w14:textId="6E3CA24C" w:rsidR="003C17FB" w:rsidRDefault="004E2C52" w:rsidP="00705C37">
            <w:pPr>
              <w:rPr>
                <w:rFonts w:cs="Times New Roman"/>
                <w:color w:val="auto"/>
                <w:kern w:val="2"/>
                <w:sz w:val="12"/>
                <w:szCs w:val="12"/>
              </w:rPr>
            </w:pPr>
            <w:r>
              <w:rPr>
                <w:rFonts w:cs="Times New Roman"/>
                <w:noProof/>
                <w:color w:val="auto"/>
                <w:kern w:val="2"/>
                <w:sz w:val="12"/>
                <w:szCs w:val="12"/>
              </w:rPr>
              <w:pict w14:anchorId="2367A11E">
                <v:shape id="_x0000_i1040" type="#_x0000_t75" style="width:106pt;height:61pt;visibility:visible;mso-wrap-style:square">
                  <v:imagedata r:id="rId24" o:title=""/>
                </v:shape>
              </w:pict>
            </w:r>
          </w:p>
        </w:tc>
      </w:tr>
      <w:tr w:rsidR="003C17FB" w:rsidRPr="00AC214F" w14:paraId="69C2EAC6" w14:textId="77777777" w:rsidTr="00980059">
        <w:trPr>
          <w:trHeight w:val="655"/>
        </w:trPr>
        <w:tc>
          <w:tcPr>
            <w:tcW w:w="595" w:type="dxa"/>
            <w:vAlign w:val="center"/>
          </w:tcPr>
          <w:p w14:paraId="6592A25C" w14:textId="77777777" w:rsidR="003C17FB" w:rsidRDefault="003C17FB" w:rsidP="00705C37">
            <w:pPr>
              <w:jc w:val="center"/>
              <w:rPr>
                <w:sz w:val="12"/>
                <w:szCs w:val="12"/>
              </w:rPr>
            </w:pPr>
          </w:p>
        </w:tc>
        <w:tc>
          <w:tcPr>
            <w:tcW w:w="603" w:type="dxa"/>
            <w:vAlign w:val="center"/>
          </w:tcPr>
          <w:p w14:paraId="456B97EF" w14:textId="4E3EFD93" w:rsidR="003C17FB" w:rsidRDefault="00B72A49" w:rsidP="00705C37">
            <w:pPr>
              <w:jc w:val="center"/>
              <w:rPr>
                <w:sz w:val="12"/>
                <w:szCs w:val="12"/>
              </w:rPr>
            </w:pPr>
            <w:r>
              <w:rPr>
                <w:rFonts w:hint="eastAsia"/>
                <w:sz w:val="12"/>
                <w:szCs w:val="12"/>
              </w:rPr>
              <w:t>3</w:t>
            </w:r>
          </w:p>
        </w:tc>
        <w:tc>
          <w:tcPr>
            <w:tcW w:w="1382" w:type="dxa"/>
          </w:tcPr>
          <w:p w14:paraId="4BB096F9" w14:textId="397C7AF7" w:rsidR="003C17FB" w:rsidRPr="004E113E" w:rsidRDefault="002136D7" w:rsidP="00705C37">
            <w:pPr>
              <w:jc w:val="left"/>
              <w:rPr>
                <w:sz w:val="12"/>
                <w:szCs w:val="12"/>
              </w:rPr>
            </w:pPr>
            <w:proofErr w:type="spellStart"/>
            <w:r>
              <w:rPr>
                <w:rFonts w:hint="eastAsia"/>
                <w:sz w:val="12"/>
                <w:szCs w:val="12"/>
              </w:rPr>
              <w:t>캐싱</w:t>
            </w:r>
            <w:proofErr w:type="spellEnd"/>
          </w:p>
        </w:tc>
        <w:tc>
          <w:tcPr>
            <w:tcW w:w="3582" w:type="dxa"/>
          </w:tcPr>
          <w:p w14:paraId="509C9E8E" w14:textId="5A5E48A6" w:rsidR="003C17FB" w:rsidRDefault="002136D7" w:rsidP="00705C37">
            <w:pPr>
              <w:rPr>
                <w:sz w:val="12"/>
                <w:szCs w:val="12"/>
              </w:rPr>
            </w:pPr>
            <w:r>
              <w:rPr>
                <w:rFonts w:hint="eastAsia"/>
                <w:sz w:val="12"/>
                <w:szCs w:val="12"/>
              </w:rPr>
              <w:t xml:space="preserve">동기화로 불러온 </w:t>
            </w:r>
            <w:proofErr w:type="spellStart"/>
            <w:r>
              <w:rPr>
                <w:rFonts w:hint="eastAsia"/>
                <w:sz w:val="12"/>
                <w:szCs w:val="12"/>
              </w:rPr>
              <w:t>게시글들을</w:t>
            </w:r>
            <w:proofErr w:type="spellEnd"/>
            <w:r>
              <w:rPr>
                <w:rFonts w:hint="eastAsia"/>
                <w:sz w:val="12"/>
                <w:szCs w:val="12"/>
              </w:rPr>
              <w:t xml:space="preserve"> </w:t>
            </w:r>
            <w:r w:rsidRPr="002136D7">
              <w:rPr>
                <w:sz w:val="12"/>
                <w:szCs w:val="12"/>
              </w:rPr>
              <w:t>로컬 캐쉬에 저장. 어플을 다시 켤 때 로컬 캐쉬에 저장된 게시물들을 바로 불러와서 화면에 띄</w:t>
            </w:r>
            <w:r>
              <w:rPr>
                <w:rFonts w:hint="eastAsia"/>
                <w:sz w:val="12"/>
                <w:szCs w:val="12"/>
              </w:rPr>
              <w:t>움</w:t>
            </w:r>
          </w:p>
        </w:tc>
        <w:tc>
          <w:tcPr>
            <w:tcW w:w="484" w:type="dxa"/>
            <w:vAlign w:val="center"/>
          </w:tcPr>
          <w:p w14:paraId="237B8E18" w14:textId="387B178F" w:rsidR="003C17FB" w:rsidRPr="000142B9" w:rsidRDefault="00FA4DA4" w:rsidP="00705C37">
            <w:pPr>
              <w:jc w:val="center"/>
              <w:rPr>
                <w:sz w:val="12"/>
                <w:szCs w:val="12"/>
              </w:rPr>
            </w:pPr>
            <w:r w:rsidRPr="00AC214F">
              <w:rPr>
                <w:rFonts w:hint="eastAsia"/>
                <w:sz w:val="18"/>
                <w:szCs w:val="18"/>
              </w:rPr>
              <w:t>○</w:t>
            </w:r>
          </w:p>
        </w:tc>
        <w:tc>
          <w:tcPr>
            <w:tcW w:w="426" w:type="dxa"/>
            <w:vAlign w:val="center"/>
          </w:tcPr>
          <w:p w14:paraId="560706C2" w14:textId="77777777" w:rsidR="003C17FB" w:rsidRPr="000142B9" w:rsidRDefault="003C17FB" w:rsidP="00705C37">
            <w:pPr>
              <w:jc w:val="center"/>
              <w:rPr>
                <w:sz w:val="12"/>
                <w:szCs w:val="12"/>
              </w:rPr>
            </w:pPr>
          </w:p>
        </w:tc>
        <w:tc>
          <w:tcPr>
            <w:tcW w:w="2173" w:type="dxa"/>
            <w:vAlign w:val="center"/>
          </w:tcPr>
          <w:p w14:paraId="669B2AB9" w14:textId="495FD8B6" w:rsidR="003C17FB" w:rsidRDefault="004E2C52" w:rsidP="00705C37">
            <w:pPr>
              <w:rPr>
                <w:rFonts w:cs="Times New Roman"/>
                <w:color w:val="auto"/>
                <w:kern w:val="2"/>
                <w:sz w:val="12"/>
                <w:szCs w:val="12"/>
              </w:rPr>
            </w:pPr>
            <w:r>
              <w:rPr>
                <w:rFonts w:cs="Times New Roman"/>
                <w:noProof/>
                <w:color w:val="auto"/>
                <w:kern w:val="2"/>
                <w:sz w:val="12"/>
                <w:szCs w:val="12"/>
              </w:rPr>
              <w:pict w14:anchorId="2FB3F37F">
                <v:shape id="_x0000_i1041" type="#_x0000_t75" style="width:105.65pt;height:69pt;visibility:visible;mso-wrap-style:square">
                  <v:imagedata r:id="rId25" o:title=""/>
                </v:shape>
              </w:pict>
            </w:r>
          </w:p>
        </w:tc>
      </w:tr>
      <w:tr w:rsidR="003C17FB" w:rsidRPr="00AC214F" w14:paraId="20B0E7FE" w14:textId="77777777" w:rsidTr="00980059">
        <w:trPr>
          <w:trHeight w:val="655"/>
        </w:trPr>
        <w:tc>
          <w:tcPr>
            <w:tcW w:w="595" w:type="dxa"/>
            <w:vAlign w:val="center"/>
          </w:tcPr>
          <w:p w14:paraId="01FE01F4" w14:textId="77777777" w:rsidR="003C17FB" w:rsidRDefault="003C17FB" w:rsidP="00705C37">
            <w:pPr>
              <w:jc w:val="center"/>
              <w:rPr>
                <w:sz w:val="12"/>
                <w:szCs w:val="12"/>
              </w:rPr>
            </w:pPr>
          </w:p>
        </w:tc>
        <w:tc>
          <w:tcPr>
            <w:tcW w:w="603" w:type="dxa"/>
            <w:vAlign w:val="center"/>
          </w:tcPr>
          <w:p w14:paraId="089DAD7C" w14:textId="6192D16F" w:rsidR="003C17FB" w:rsidRDefault="00B72A49" w:rsidP="00705C37">
            <w:pPr>
              <w:jc w:val="center"/>
              <w:rPr>
                <w:sz w:val="12"/>
                <w:szCs w:val="12"/>
              </w:rPr>
            </w:pPr>
            <w:r>
              <w:rPr>
                <w:rFonts w:hint="eastAsia"/>
                <w:sz w:val="12"/>
                <w:szCs w:val="12"/>
              </w:rPr>
              <w:t>4</w:t>
            </w:r>
          </w:p>
        </w:tc>
        <w:tc>
          <w:tcPr>
            <w:tcW w:w="1382" w:type="dxa"/>
          </w:tcPr>
          <w:p w14:paraId="2415183C" w14:textId="3565A4DA" w:rsidR="003C17FB" w:rsidRPr="004E113E" w:rsidRDefault="00AC4C28" w:rsidP="00705C37">
            <w:pPr>
              <w:jc w:val="left"/>
              <w:rPr>
                <w:sz w:val="12"/>
                <w:szCs w:val="12"/>
              </w:rPr>
            </w:pPr>
            <w:r>
              <w:rPr>
                <w:rFonts w:hint="eastAsia"/>
                <w:sz w:val="12"/>
                <w:szCs w:val="12"/>
              </w:rPr>
              <w:t>Header와 Footer</w:t>
            </w:r>
          </w:p>
        </w:tc>
        <w:tc>
          <w:tcPr>
            <w:tcW w:w="3582" w:type="dxa"/>
          </w:tcPr>
          <w:p w14:paraId="584F8A61" w14:textId="4DAF4F1A" w:rsidR="003C17FB" w:rsidRDefault="00AC4C28" w:rsidP="00705C37">
            <w:pPr>
              <w:rPr>
                <w:sz w:val="12"/>
                <w:szCs w:val="12"/>
              </w:rPr>
            </w:pPr>
            <w:r>
              <w:rPr>
                <w:rFonts w:hint="eastAsia"/>
                <w:sz w:val="12"/>
                <w:szCs w:val="12"/>
              </w:rPr>
              <w:t>블로그 브라우저 사이트의 형식처럼 Header와 Footer를 표현</w:t>
            </w:r>
            <w:r w:rsidR="00C7196E">
              <w:rPr>
                <w:rFonts w:hint="eastAsia"/>
                <w:sz w:val="12"/>
                <w:szCs w:val="12"/>
              </w:rPr>
              <w:t>.</w:t>
            </w:r>
          </w:p>
        </w:tc>
        <w:tc>
          <w:tcPr>
            <w:tcW w:w="484" w:type="dxa"/>
            <w:vAlign w:val="center"/>
          </w:tcPr>
          <w:p w14:paraId="7E7C9EF6" w14:textId="6F8568FC" w:rsidR="003C17FB" w:rsidRPr="000142B9" w:rsidRDefault="00FA4DA4" w:rsidP="00705C37">
            <w:pPr>
              <w:jc w:val="center"/>
              <w:rPr>
                <w:sz w:val="12"/>
                <w:szCs w:val="12"/>
              </w:rPr>
            </w:pPr>
            <w:r w:rsidRPr="00AC214F">
              <w:rPr>
                <w:rFonts w:hint="eastAsia"/>
                <w:sz w:val="18"/>
                <w:szCs w:val="18"/>
              </w:rPr>
              <w:t>○</w:t>
            </w:r>
          </w:p>
        </w:tc>
        <w:tc>
          <w:tcPr>
            <w:tcW w:w="426" w:type="dxa"/>
            <w:vAlign w:val="center"/>
          </w:tcPr>
          <w:p w14:paraId="0DEB454C" w14:textId="77777777" w:rsidR="003C17FB" w:rsidRPr="000142B9" w:rsidRDefault="003C17FB" w:rsidP="00705C37">
            <w:pPr>
              <w:jc w:val="center"/>
              <w:rPr>
                <w:sz w:val="12"/>
                <w:szCs w:val="12"/>
              </w:rPr>
            </w:pPr>
          </w:p>
        </w:tc>
        <w:tc>
          <w:tcPr>
            <w:tcW w:w="2173" w:type="dxa"/>
            <w:vAlign w:val="center"/>
          </w:tcPr>
          <w:p w14:paraId="15CE26BD" w14:textId="1798DF14" w:rsidR="003C17FB" w:rsidRDefault="004E2C52" w:rsidP="00705C37">
            <w:pPr>
              <w:rPr>
                <w:rFonts w:cs="Times New Roman"/>
                <w:color w:val="auto"/>
                <w:kern w:val="2"/>
                <w:sz w:val="12"/>
                <w:szCs w:val="12"/>
              </w:rPr>
            </w:pPr>
            <w:r>
              <w:rPr>
                <w:rFonts w:cs="Times New Roman"/>
                <w:noProof/>
                <w:color w:val="auto"/>
                <w:kern w:val="2"/>
                <w:sz w:val="12"/>
                <w:szCs w:val="12"/>
              </w:rPr>
              <w:pict w14:anchorId="31DAF3A3">
                <v:shape id="_x0000_i1042" type="#_x0000_t75" style="width:106.35pt;height:70pt;visibility:visible;mso-wrap-style:square">
                  <v:imagedata r:id="rId26" o:title=""/>
                </v:shape>
              </w:pict>
            </w:r>
          </w:p>
        </w:tc>
      </w:tr>
      <w:tr w:rsidR="00705C37" w:rsidRPr="00AC214F" w14:paraId="4CF13212" w14:textId="77777777" w:rsidTr="00980059">
        <w:trPr>
          <w:trHeight w:val="655"/>
        </w:trPr>
        <w:tc>
          <w:tcPr>
            <w:tcW w:w="595" w:type="dxa"/>
            <w:vAlign w:val="center"/>
          </w:tcPr>
          <w:p w14:paraId="526DC68C" w14:textId="77777777" w:rsidR="00705C37" w:rsidRDefault="00705C37" w:rsidP="00705C37">
            <w:pPr>
              <w:jc w:val="center"/>
              <w:rPr>
                <w:sz w:val="12"/>
                <w:szCs w:val="12"/>
              </w:rPr>
            </w:pPr>
          </w:p>
        </w:tc>
        <w:tc>
          <w:tcPr>
            <w:tcW w:w="603" w:type="dxa"/>
            <w:vAlign w:val="center"/>
          </w:tcPr>
          <w:p w14:paraId="5866BDFA" w14:textId="587971C7" w:rsidR="00705C37" w:rsidRDefault="00B72A49" w:rsidP="00705C37">
            <w:pPr>
              <w:jc w:val="center"/>
              <w:rPr>
                <w:sz w:val="12"/>
                <w:szCs w:val="12"/>
              </w:rPr>
            </w:pPr>
            <w:r>
              <w:rPr>
                <w:rFonts w:hint="eastAsia"/>
                <w:sz w:val="12"/>
                <w:szCs w:val="12"/>
              </w:rPr>
              <w:t>5</w:t>
            </w:r>
          </w:p>
        </w:tc>
        <w:tc>
          <w:tcPr>
            <w:tcW w:w="1382" w:type="dxa"/>
          </w:tcPr>
          <w:p w14:paraId="789306D8" w14:textId="26D9B33C" w:rsidR="00705C37" w:rsidRPr="004E113E" w:rsidRDefault="00C7196E" w:rsidP="00705C37">
            <w:pPr>
              <w:jc w:val="left"/>
              <w:rPr>
                <w:sz w:val="12"/>
                <w:szCs w:val="12"/>
              </w:rPr>
            </w:pPr>
            <w:r>
              <w:rPr>
                <w:rFonts w:hint="eastAsia"/>
                <w:sz w:val="12"/>
                <w:szCs w:val="12"/>
              </w:rPr>
              <w:t xml:space="preserve">이미지 보이기/숨기기 </w:t>
            </w:r>
            <w:proofErr w:type="spellStart"/>
            <w:r>
              <w:rPr>
                <w:rFonts w:hint="eastAsia"/>
                <w:sz w:val="12"/>
                <w:szCs w:val="12"/>
              </w:rPr>
              <w:t>토글</w:t>
            </w:r>
            <w:proofErr w:type="spellEnd"/>
            <w:r>
              <w:rPr>
                <w:rFonts w:hint="eastAsia"/>
                <w:sz w:val="12"/>
                <w:szCs w:val="12"/>
              </w:rPr>
              <w:t xml:space="preserve"> 버튼 추가</w:t>
            </w:r>
          </w:p>
        </w:tc>
        <w:tc>
          <w:tcPr>
            <w:tcW w:w="3582" w:type="dxa"/>
          </w:tcPr>
          <w:p w14:paraId="3B7A834E" w14:textId="545EECA0" w:rsidR="00705C37" w:rsidRDefault="00C7196E" w:rsidP="00705C37">
            <w:pPr>
              <w:rPr>
                <w:sz w:val="12"/>
                <w:szCs w:val="12"/>
              </w:rPr>
            </w:pPr>
            <w:r w:rsidRPr="00C7196E">
              <w:rPr>
                <w:sz w:val="12"/>
                <w:szCs w:val="12"/>
              </w:rPr>
              <w:t>각 게시글의 이미지를 보이기/</w:t>
            </w:r>
            <w:proofErr w:type="spellStart"/>
            <w:r w:rsidRPr="00C7196E">
              <w:rPr>
                <w:sz w:val="12"/>
                <w:szCs w:val="12"/>
              </w:rPr>
              <w:t>숨기기할</w:t>
            </w:r>
            <w:proofErr w:type="spellEnd"/>
            <w:r w:rsidRPr="00C7196E">
              <w:rPr>
                <w:sz w:val="12"/>
                <w:szCs w:val="12"/>
              </w:rPr>
              <w:t xml:space="preserve"> 수 있는 </w:t>
            </w:r>
            <w:proofErr w:type="spellStart"/>
            <w:r w:rsidRPr="00C7196E">
              <w:rPr>
                <w:sz w:val="12"/>
                <w:szCs w:val="12"/>
              </w:rPr>
              <w:t>토글</w:t>
            </w:r>
            <w:proofErr w:type="spellEnd"/>
            <w:r w:rsidRPr="00C7196E">
              <w:rPr>
                <w:sz w:val="12"/>
                <w:szCs w:val="12"/>
              </w:rPr>
              <w:t xml:space="preserve"> 버튼</w:t>
            </w:r>
            <w:r>
              <w:rPr>
                <w:rFonts w:hint="eastAsia"/>
                <w:sz w:val="12"/>
                <w:szCs w:val="12"/>
              </w:rPr>
              <w:t xml:space="preserve"> 추가. 초기 상태는 보이는 상태.</w:t>
            </w:r>
          </w:p>
        </w:tc>
        <w:tc>
          <w:tcPr>
            <w:tcW w:w="484" w:type="dxa"/>
            <w:vAlign w:val="center"/>
          </w:tcPr>
          <w:p w14:paraId="660C2452" w14:textId="7D21021F" w:rsidR="00705C37" w:rsidRPr="000142B9" w:rsidRDefault="00FA4DA4" w:rsidP="00705C37">
            <w:pPr>
              <w:jc w:val="center"/>
              <w:rPr>
                <w:sz w:val="12"/>
                <w:szCs w:val="12"/>
              </w:rPr>
            </w:pPr>
            <w:r w:rsidRPr="00AC214F">
              <w:rPr>
                <w:rFonts w:hint="eastAsia"/>
                <w:sz w:val="18"/>
                <w:szCs w:val="18"/>
              </w:rPr>
              <w:t>○</w:t>
            </w:r>
          </w:p>
        </w:tc>
        <w:tc>
          <w:tcPr>
            <w:tcW w:w="426" w:type="dxa"/>
            <w:vAlign w:val="center"/>
          </w:tcPr>
          <w:p w14:paraId="7ADA4796" w14:textId="77777777" w:rsidR="00705C37" w:rsidRPr="000142B9" w:rsidRDefault="00705C37" w:rsidP="00705C37">
            <w:pPr>
              <w:jc w:val="center"/>
              <w:rPr>
                <w:sz w:val="12"/>
                <w:szCs w:val="12"/>
              </w:rPr>
            </w:pPr>
          </w:p>
        </w:tc>
        <w:tc>
          <w:tcPr>
            <w:tcW w:w="2173" w:type="dxa"/>
            <w:vAlign w:val="center"/>
          </w:tcPr>
          <w:p w14:paraId="22F9319E" w14:textId="7ED7D60D" w:rsidR="00705C37" w:rsidRDefault="004E2C52" w:rsidP="00705C37">
            <w:pPr>
              <w:rPr>
                <w:rFonts w:cs="Times New Roman"/>
                <w:color w:val="auto"/>
                <w:kern w:val="2"/>
                <w:sz w:val="12"/>
                <w:szCs w:val="12"/>
              </w:rPr>
            </w:pPr>
            <w:r>
              <w:rPr>
                <w:rFonts w:cs="Times New Roman"/>
                <w:noProof/>
                <w:color w:val="auto"/>
                <w:kern w:val="2"/>
                <w:sz w:val="12"/>
                <w:szCs w:val="12"/>
              </w:rPr>
              <w:pict w14:anchorId="07DADDE0">
                <v:shape id="_x0000_i1043" type="#_x0000_t75" style="width:105pt;height:69.35pt;visibility:visible;mso-wrap-style:square">
                  <v:imagedata r:id="rId27" o:title=""/>
                </v:shape>
              </w:pict>
            </w:r>
          </w:p>
        </w:tc>
      </w:tr>
    </w:tbl>
    <w:p w14:paraId="7BDB3729" w14:textId="0FBC968F"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8"/>
      <w:footerReference w:type="even" r:id="rId29"/>
      <w:footerReference w:type="default" r:id="rId30"/>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2220C5" w14:textId="77777777" w:rsidR="00032BFC" w:rsidRDefault="00032BFC">
      <w:r>
        <w:separator/>
      </w:r>
    </w:p>
    <w:p w14:paraId="2C4FD406" w14:textId="77777777" w:rsidR="00032BFC" w:rsidRDefault="00032BFC"/>
  </w:endnote>
  <w:endnote w:type="continuationSeparator" w:id="0">
    <w:p w14:paraId="5D8A5ED6" w14:textId="77777777" w:rsidR="00032BFC" w:rsidRDefault="00032BFC">
      <w:r>
        <w:continuationSeparator/>
      </w:r>
    </w:p>
    <w:p w14:paraId="2065133B" w14:textId="77777777" w:rsidR="00032BFC" w:rsidRDefault="00032B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modern"/>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EA30A1" w14:textId="77777777" w:rsidR="00032BFC" w:rsidRDefault="00032BFC">
      <w:r>
        <w:separator/>
      </w:r>
    </w:p>
    <w:p w14:paraId="53584FBA" w14:textId="77777777" w:rsidR="00032BFC" w:rsidRDefault="00032BFC"/>
  </w:footnote>
  <w:footnote w:type="continuationSeparator" w:id="0">
    <w:p w14:paraId="19C735A5" w14:textId="77777777" w:rsidR="00032BFC" w:rsidRDefault="00032BFC">
      <w:r>
        <w:continuationSeparator/>
      </w:r>
    </w:p>
    <w:p w14:paraId="0A61B76A" w14:textId="77777777" w:rsidR="00032BFC" w:rsidRDefault="00032B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521B58B4" w:rsidR="00AC214F" w:rsidRPr="00630DA5" w:rsidRDefault="00000000" w:rsidP="00C024BD">
    <w:pPr>
      <w:pStyle w:val="aff8"/>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w:t>
    </w:r>
    <w:proofErr w:type="spellStart"/>
    <w:r w:rsidR="00AE1E97">
      <w:rPr>
        <w:rFonts w:hint="eastAsia"/>
        <w:sz w:val="20"/>
      </w:rPr>
      <w:t>웹서비스</w:t>
    </w:r>
    <w:proofErr w:type="spellEnd"/>
    <w:r w:rsidR="00AE1E97">
      <w:rPr>
        <w:rFonts w:hint="eastAsia"/>
        <w:sz w:val="20"/>
      </w:rPr>
      <w:t xml:space="preserve">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8.65pt;height:8.65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김남호">
    <w15:presenceInfo w15:providerId="AD" w15:userId="S::2020105587@office.khu.ac.kr::3410f5a8-575f-4c8c-b085-8a0eeeb14f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2BFC"/>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2FA3"/>
    <w:rsid w:val="000A416E"/>
    <w:rsid w:val="000A52DA"/>
    <w:rsid w:val="000A5D45"/>
    <w:rsid w:val="000A5E34"/>
    <w:rsid w:val="000A61D9"/>
    <w:rsid w:val="000A6686"/>
    <w:rsid w:val="000A7197"/>
    <w:rsid w:val="000A7280"/>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3D"/>
    <w:rsid w:val="000F0EA9"/>
    <w:rsid w:val="000F1E94"/>
    <w:rsid w:val="000F219E"/>
    <w:rsid w:val="000F28D2"/>
    <w:rsid w:val="000F295D"/>
    <w:rsid w:val="000F2CC4"/>
    <w:rsid w:val="000F4033"/>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4D43"/>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3C8D"/>
    <w:rsid w:val="001A59F3"/>
    <w:rsid w:val="001A5AF2"/>
    <w:rsid w:val="001A60A0"/>
    <w:rsid w:val="001A68F4"/>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6D7"/>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C7D"/>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6FE"/>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3CCE"/>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81"/>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0C7"/>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1E25"/>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3D69"/>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C52"/>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C2B"/>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B7A26"/>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4DB"/>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DB0"/>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BCB"/>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41A"/>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2E5F"/>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2FCC"/>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002"/>
    <w:rsid w:val="00A44692"/>
    <w:rsid w:val="00A44721"/>
    <w:rsid w:val="00A44D58"/>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0732"/>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4C28"/>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E2B"/>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4816"/>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D23"/>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A49"/>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002"/>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A36"/>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1EA"/>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C67"/>
    <w:rsid w:val="00C70EF2"/>
    <w:rsid w:val="00C71430"/>
    <w:rsid w:val="00C7196E"/>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14F"/>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2CD5"/>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37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3D9"/>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ADD"/>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1FE7"/>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4FDA"/>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4DA4"/>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602"/>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hyperlink" Target="https://codebeautify.org/jsonviewer"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983</TotalTime>
  <Pages>3</Pages>
  <Words>487</Words>
  <Characters>1731</Characters>
  <Application>Microsoft Office Word</Application>
  <DocSecurity>0</DocSecurity>
  <Lines>247</Lines>
  <Paragraphs>170</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2048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김남호</cp:lastModifiedBy>
  <cp:revision>44</cp:revision>
  <cp:lastPrinted>2015-10-29T09:28:00Z</cp:lastPrinted>
  <dcterms:created xsi:type="dcterms:W3CDTF">2021-01-17T12:01:00Z</dcterms:created>
  <dcterms:modified xsi:type="dcterms:W3CDTF">2025-11-02T17:19:00Z</dcterms:modified>
  <cp:category/>
</cp:coreProperties>
</file>